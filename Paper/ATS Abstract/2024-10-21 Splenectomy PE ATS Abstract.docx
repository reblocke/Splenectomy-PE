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620382" w14:textId="77777777" w:rsidR="00B37A85" w:rsidRDefault="00405AE2">
      <w:pPr>
        <w:widowControl w:val="0"/>
        <w:autoSpaceDE w:val="0"/>
        <w:autoSpaceDN w:val="0"/>
        <w:adjustRightInd w:val="0"/>
        <w:spacing w:after="200" w:line="276" w:lineRule="auto"/>
        <w:rPr>
          <w:rFonts w:ascii="Calibri" w:hAnsi="Calibri" w:cs="Calibri"/>
          <w:kern w:val="0"/>
          <w:sz w:val="22"/>
          <w:szCs w:val="22"/>
          <w:lang w:val="en"/>
        </w:rPr>
      </w:pPr>
      <w:r>
        <w:rPr>
          <w:rFonts w:ascii="Calibri" w:hAnsi="Calibri" w:cs="Calibri"/>
          <w:kern w:val="0"/>
          <w:sz w:val="22"/>
          <w:szCs w:val="22"/>
          <w:lang w:val="en"/>
        </w:rPr>
        <w:t xml:space="preserve">Pulmonary Embolism location following splenectomy: a potential model for CTEPH development. </w:t>
      </w:r>
    </w:p>
    <w:p w14:paraId="442D6F23" w14:textId="55E69755" w:rsidR="00B37A85" w:rsidRDefault="25D80D1F" w:rsidP="72E44560">
      <w:pPr>
        <w:widowControl w:val="0"/>
        <w:autoSpaceDE w:val="0"/>
        <w:autoSpaceDN w:val="0"/>
        <w:adjustRightInd w:val="0"/>
        <w:spacing w:after="200" w:line="276" w:lineRule="auto"/>
        <w:rPr>
          <w:rFonts w:ascii="Calibri" w:hAnsi="Calibri" w:cs="Calibri"/>
          <w:kern w:val="0"/>
          <w:sz w:val="22"/>
          <w:szCs w:val="22"/>
        </w:rPr>
      </w:pPr>
      <w:r w:rsidRPr="72E44560">
        <w:rPr>
          <w:rFonts w:ascii="Calibri" w:hAnsi="Calibri" w:cs="Calibri"/>
          <w:kern w:val="0"/>
          <w:sz w:val="22"/>
          <w:szCs w:val="22"/>
        </w:rPr>
        <w:t xml:space="preserve">Darren White, MD (1).  Mark Dodson, MD (2). </w:t>
      </w:r>
      <w:proofErr w:type="spellStart"/>
      <w:r w:rsidRPr="72E44560">
        <w:rPr>
          <w:rFonts w:ascii="Calibri" w:hAnsi="Calibri" w:cs="Calibri"/>
          <w:kern w:val="0"/>
          <w:sz w:val="22"/>
          <w:szCs w:val="22"/>
        </w:rPr>
        <w:t>Kaan</w:t>
      </w:r>
      <w:proofErr w:type="spellEnd"/>
      <w:r w:rsidRPr="72E44560">
        <w:rPr>
          <w:rFonts w:ascii="Calibri" w:hAnsi="Calibri" w:cs="Calibri"/>
          <w:kern w:val="0"/>
          <w:sz w:val="22"/>
          <w:szCs w:val="22"/>
        </w:rPr>
        <w:t xml:space="preserve"> </w:t>
      </w:r>
      <w:proofErr w:type="spellStart"/>
      <w:r w:rsidRPr="72E44560">
        <w:rPr>
          <w:rFonts w:ascii="Calibri" w:hAnsi="Calibri" w:cs="Calibri"/>
          <w:kern w:val="0"/>
          <w:sz w:val="22"/>
          <w:szCs w:val="22"/>
        </w:rPr>
        <w:t>Raif</w:t>
      </w:r>
      <w:proofErr w:type="spellEnd"/>
      <w:r w:rsidRPr="72E44560">
        <w:rPr>
          <w:rFonts w:ascii="Calibri" w:hAnsi="Calibri" w:cs="Calibri"/>
          <w:kern w:val="0"/>
          <w:sz w:val="22"/>
          <w:szCs w:val="22"/>
        </w:rPr>
        <w:t xml:space="preserve">, MD (3).  </w:t>
      </w:r>
      <w:commentRangeStart w:id="0"/>
      <w:commentRangeStart w:id="1"/>
      <w:r w:rsidRPr="72E44560">
        <w:rPr>
          <w:rFonts w:ascii="Calibri" w:hAnsi="Calibri" w:cs="Calibri"/>
          <w:kern w:val="0"/>
          <w:sz w:val="22"/>
          <w:szCs w:val="22"/>
        </w:rPr>
        <w:t>Brian Locke, MD (</w:t>
      </w:r>
      <w:r w:rsidR="5F2B292F" w:rsidRPr="72E44560">
        <w:rPr>
          <w:rFonts w:ascii="Calibri" w:hAnsi="Calibri" w:cs="Calibri"/>
          <w:kern w:val="0"/>
          <w:sz w:val="22"/>
          <w:szCs w:val="22"/>
        </w:rPr>
        <w:t>1,</w:t>
      </w:r>
      <w:r w:rsidRPr="72E44560">
        <w:rPr>
          <w:rFonts w:ascii="Calibri" w:hAnsi="Calibri" w:cs="Calibri"/>
          <w:kern w:val="0"/>
          <w:sz w:val="22"/>
          <w:szCs w:val="22"/>
        </w:rPr>
        <w:t xml:space="preserve">2).   </w:t>
      </w:r>
      <w:commentRangeEnd w:id="0"/>
      <w:r w:rsidR="00C60DD9">
        <w:rPr>
          <w:rStyle w:val="CommentReference"/>
        </w:rPr>
        <w:commentReference w:id="0"/>
      </w:r>
      <w:commentRangeEnd w:id="1"/>
      <w:r w:rsidR="00405AE2">
        <w:rPr>
          <w:rStyle w:val="CommentReference"/>
        </w:rPr>
        <w:commentReference w:id="1"/>
      </w:r>
    </w:p>
    <w:p w14:paraId="1E0D748C" w14:textId="69B4239C" w:rsidR="00B37A85" w:rsidRDefault="25D80D1F">
      <w:pPr>
        <w:widowControl w:val="0"/>
        <w:autoSpaceDE w:val="0"/>
        <w:autoSpaceDN w:val="0"/>
        <w:adjustRightInd w:val="0"/>
        <w:spacing w:after="200" w:line="276" w:lineRule="auto"/>
        <w:rPr>
          <w:rFonts w:ascii="Calibri" w:hAnsi="Calibri" w:cs="Calibri"/>
          <w:kern w:val="0"/>
          <w:sz w:val="22"/>
          <w:szCs w:val="22"/>
          <w:lang w:val="en"/>
        </w:rPr>
      </w:pPr>
      <w:r>
        <w:rPr>
          <w:rFonts w:ascii="Calibri" w:hAnsi="Calibri" w:cs="Calibri"/>
          <w:kern w:val="0"/>
          <w:sz w:val="22"/>
          <w:szCs w:val="22"/>
          <w:lang w:val="en"/>
        </w:rPr>
        <w:t>1.  University of Utah Division of Pulmon</w:t>
      </w:r>
      <w:r w:rsidR="5F2B292F">
        <w:rPr>
          <w:rFonts w:ascii="Calibri" w:hAnsi="Calibri" w:cs="Calibri"/>
          <w:kern w:val="0"/>
          <w:sz w:val="22"/>
          <w:szCs w:val="22"/>
          <w:lang w:val="en"/>
        </w:rPr>
        <w:t xml:space="preserve">ary, </w:t>
      </w:r>
      <w:r>
        <w:rPr>
          <w:rFonts w:ascii="Calibri" w:hAnsi="Calibri" w:cs="Calibri"/>
          <w:kern w:val="0"/>
          <w:sz w:val="22"/>
          <w:szCs w:val="22"/>
          <w:lang w:val="en"/>
        </w:rPr>
        <w:t>Critical Care</w:t>
      </w:r>
      <w:r w:rsidR="5F2B292F">
        <w:rPr>
          <w:rFonts w:ascii="Calibri" w:hAnsi="Calibri" w:cs="Calibri"/>
          <w:kern w:val="0"/>
          <w:sz w:val="22"/>
          <w:szCs w:val="22"/>
          <w:lang w:val="en"/>
        </w:rPr>
        <w:t>, and Occupational Pulmonary Medicine</w:t>
      </w:r>
    </w:p>
    <w:p w14:paraId="053CE8BE" w14:textId="13DA7A95" w:rsidR="00B37A85" w:rsidRDefault="25D80D1F">
      <w:pPr>
        <w:widowControl w:val="0"/>
        <w:autoSpaceDE w:val="0"/>
        <w:autoSpaceDN w:val="0"/>
        <w:adjustRightInd w:val="0"/>
        <w:spacing w:after="200" w:line="276" w:lineRule="auto"/>
        <w:rPr>
          <w:rFonts w:ascii="Calibri" w:hAnsi="Calibri" w:cs="Calibri"/>
          <w:kern w:val="0"/>
          <w:sz w:val="22"/>
          <w:szCs w:val="22"/>
          <w:lang w:val="en"/>
        </w:rPr>
      </w:pPr>
      <w:r>
        <w:rPr>
          <w:rFonts w:ascii="Calibri" w:hAnsi="Calibri" w:cs="Calibri"/>
          <w:kern w:val="0"/>
          <w:sz w:val="22"/>
          <w:szCs w:val="22"/>
          <w:lang w:val="en"/>
        </w:rPr>
        <w:t xml:space="preserve">2. Intermountain Medical Center </w:t>
      </w:r>
      <w:r w:rsidR="5F2B292F">
        <w:rPr>
          <w:rFonts w:ascii="Calibri" w:hAnsi="Calibri" w:cs="Calibri"/>
          <w:kern w:val="0"/>
          <w:sz w:val="22"/>
          <w:szCs w:val="22"/>
          <w:lang w:val="en"/>
        </w:rPr>
        <w:t xml:space="preserve">Department </w:t>
      </w:r>
      <w:r>
        <w:rPr>
          <w:rFonts w:ascii="Calibri" w:hAnsi="Calibri" w:cs="Calibri"/>
          <w:kern w:val="0"/>
          <w:sz w:val="22"/>
          <w:szCs w:val="22"/>
          <w:lang w:val="en"/>
        </w:rPr>
        <w:t xml:space="preserve">of </w:t>
      </w:r>
      <w:r w:rsidR="5F2B292F">
        <w:rPr>
          <w:rFonts w:ascii="Calibri" w:hAnsi="Calibri" w:cs="Calibri"/>
          <w:kern w:val="0"/>
          <w:sz w:val="22"/>
          <w:szCs w:val="22"/>
          <w:lang w:val="en"/>
        </w:rPr>
        <w:t xml:space="preserve">Pulmonary </w:t>
      </w:r>
      <w:r>
        <w:rPr>
          <w:rFonts w:ascii="Calibri" w:hAnsi="Calibri" w:cs="Calibri"/>
          <w:kern w:val="0"/>
          <w:sz w:val="22"/>
          <w:szCs w:val="22"/>
          <w:lang w:val="en"/>
        </w:rPr>
        <w:t xml:space="preserve">and Critical Care  </w:t>
      </w:r>
    </w:p>
    <w:p w14:paraId="0CB97840" w14:textId="77777777" w:rsidR="00B37A85" w:rsidRDefault="00405AE2">
      <w:pPr>
        <w:widowControl w:val="0"/>
        <w:autoSpaceDE w:val="0"/>
        <w:autoSpaceDN w:val="0"/>
        <w:adjustRightInd w:val="0"/>
        <w:spacing w:after="200" w:line="276" w:lineRule="auto"/>
        <w:rPr>
          <w:rFonts w:ascii="Calibri" w:hAnsi="Calibri" w:cs="Calibri"/>
          <w:kern w:val="0"/>
          <w:sz w:val="22"/>
          <w:szCs w:val="22"/>
          <w:lang w:val="en"/>
        </w:rPr>
      </w:pPr>
      <w:r>
        <w:rPr>
          <w:rFonts w:ascii="Calibri" w:hAnsi="Calibri" w:cs="Calibri"/>
          <w:kern w:val="0"/>
          <w:sz w:val="22"/>
          <w:szCs w:val="22"/>
          <w:lang w:val="en"/>
        </w:rPr>
        <w:t>3. University of Utah Division of Internal Medicine</w:t>
      </w:r>
    </w:p>
    <w:p w14:paraId="7C7E3FD5" w14:textId="3F61158A" w:rsidR="004267BE" w:rsidRDefault="25D80D1F" w:rsidP="004267BE">
      <w:pPr>
        <w:widowControl w:val="0"/>
        <w:autoSpaceDE w:val="0"/>
        <w:autoSpaceDN w:val="0"/>
        <w:adjustRightInd w:val="0"/>
        <w:spacing w:after="200" w:line="276" w:lineRule="auto"/>
        <w:rPr>
          <w:rFonts w:ascii="Calibri" w:hAnsi="Calibri" w:cs="Calibri"/>
          <w:kern w:val="0"/>
          <w:sz w:val="22"/>
          <w:szCs w:val="22"/>
          <w:lang w:val="en"/>
        </w:rPr>
      </w:pPr>
      <w:r w:rsidRPr="72E44560">
        <w:rPr>
          <w:rFonts w:ascii="Calibri" w:hAnsi="Calibri" w:cs="Calibri"/>
          <w:kern w:val="0"/>
          <w:sz w:val="22"/>
          <w:szCs w:val="22"/>
        </w:rPr>
        <w:t>RATIONALE:</w:t>
      </w:r>
      <w:r w:rsidR="77BE524F" w:rsidRPr="72E44560">
        <w:rPr>
          <w:rFonts w:ascii="Calibri" w:hAnsi="Calibri" w:cs="Calibri"/>
          <w:kern w:val="0"/>
          <w:sz w:val="22"/>
          <w:szCs w:val="22"/>
        </w:rPr>
        <w:t xml:space="preserve"> </w:t>
      </w:r>
      <w:r w:rsidR="77BE524F" w:rsidRPr="72E44560">
        <w:rPr>
          <w:rFonts w:ascii="Calibri" w:eastAsia="Calibri" w:hAnsi="Calibri" w:cs="Calibri"/>
          <w:sz w:val="22"/>
          <w:szCs w:val="22"/>
        </w:rPr>
        <w:t xml:space="preserve">Prior splenectomy may predispose patients to developing Chronic Thromboembolic Pulmonary Hypertension (CTEPH) after pulmonary embolism (PE).  We have found that splenectomy is over-represented in CTEPH patients compared to patients with acute PE, suggesting that splenectomy increases risk of CTEPH beyond the risk </w:t>
      </w:r>
      <w:del w:id="2" w:author="Darren White" w:date="2024-10-21T17:53:00Z">
        <w:r w:rsidR="00405AE2" w:rsidRPr="72E44560" w:rsidDel="77BE524F">
          <w:rPr>
            <w:rFonts w:ascii="Calibri" w:eastAsia="Calibri" w:hAnsi="Calibri" w:cs="Calibri"/>
            <w:sz w:val="22"/>
            <w:szCs w:val="22"/>
          </w:rPr>
          <w:delText xml:space="preserve">that splenectomy </w:delText>
        </w:r>
      </w:del>
      <w:ins w:id="3" w:author="Darren White" w:date="2024-10-21T17:53:00Z">
        <w:r w:rsidR="4351298C" w:rsidRPr="72E44560">
          <w:rPr>
            <w:rFonts w:ascii="Calibri" w:eastAsia="Calibri" w:hAnsi="Calibri" w:cs="Calibri"/>
            <w:sz w:val="22"/>
            <w:szCs w:val="22"/>
          </w:rPr>
          <w:t xml:space="preserve">it </w:t>
        </w:r>
      </w:ins>
      <w:r w:rsidR="77BE524F" w:rsidRPr="72E44560">
        <w:rPr>
          <w:rFonts w:ascii="Calibri" w:eastAsia="Calibri" w:hAnsi="Calibri" w:cs="Calibri"/>
          <w:sz w:val="22"/>
          <w:szCs w:val="22"/>
        </w:rPr>
        <w:t xml:space="preserve">confers on PE. We seek to understand how splenectomy modifies CTEPH risk. Acute PE patients with proximal thrombus and larger clot burden are more likely to develop CTEPH, however data from the European CTEPH Registry suggests CTEPH patients with splenectomy are more likely to be inoperable, </w:t>
      </w:r>
      <w:r w:rsidR="1A60C8EF" w:rsidRPr="72E44560">
        <w:rPr>
          <w:rFonts w:ascii="Calibri" w:eastAsia="Calibri" w:hAnsi="Calibri" w:cs="Calibri"/>
          <w:sz w:val="22"/>
          <w:szCs w:val="22"/>
        </w:rPr>
        <w:t xml:space="preserve">indicating </w:t>
      </w:r>
      <w:del w:id="4" w:author="Darren White" w:date="2024-10-21T17:46:00Z">
        <w:r w:rsidR="00405AE2" w:rsidRPr="72E44560" w:rsidDel="77BE524F">
          <w:rPr>
            <w:rFonts w:ascii="Calibri" w:eastAsia="Calibri" w:hAnsi="Calibri" w:cs="Calibri"/>
            <w:sz w:val="22"/>
            <w:szCs w:val="22"/>
          </w:rPr>
          <w:delText xml:space="preserve">that </w:delText>
        </w:r>
      </w:del>
      <w:r w:rsidR="77BE524F" w:rsidRPr="72E44560">
        <w:rPr>
          <w:rFonts w:ascii="Calibri" w:eastAsia="Calibri" w:hAnsi="Calibri" w:cs="Calibri"/>
          <w:sz w:val="22"/>
          <w:szCs w:val="22"/>
        </w:rPr>
        <w:t>splenectomy may predispose to more distal thromboembolic disease. In this study, we sought to characterize thrombus location and burden in acute PE patients with and without a history of splenectomy to determine how splenectomy modifies these characteristics.</w:t>
      </w:r>
    </w:p>
    <w:p w14:paraId="60DD19AC" w14:textId="5EC67A46" w:rsidR="77BE524F" w:rsidRDefault="77BE524F" w:rsidP="72E44560">
      <w:pPr>
        <w:widowControl w:val="0"/>
        <w:spacing w:after="200" w:line="276" w:lineRule="auto"/>
        <w:rPr>
          <w:ins w:id="5" w:author="Brian Locke" w:date="2024-10-21T12:29:00Z" w16du:dateUtc="2024-10-21T19:29:00Z"/>
          <w:rFonts w:ascii="Calibri" w:hAnsi="Calibri" w:cs="Calibri"/>
          <w:sz w:val="22"/>
          <w:szCs w:val="22"/>
          <w:lang w:val="en"/>
        </w:rPr>
      </w:pPr>
    </w:p>
    <w:p w14:paraId="720874F1" w14:textId="77777777" w:rsidR="00D219B6" w:rsidRDefault="00D219B6" w:rsidP="72E44560">
      <w:pPr>
        <w:widowControl w:val="0"/>
        <w:spacing w:after="200" w:line="276" w:lineRule="auto"/>
        <w:rPr>
          <w:ins w:id="6" w:author="Brian Locke" w:date="2024-10-21T12:29:00Z" w16du:dateUtc="2024-10-21T19:29:00Z"/>
          <w:rFonts w:ascii="Calibri" w:hAnsi="Calibri" w:cs="Calibri"/>
          <w:sz w:val="22"/>
          <w:szCs w:val="22"/>
          <w:lang w:val="en"/>
        </w:rPr>
      </w:pPr>
    </w:p>
    <w:p w14:paraId="17FE01A4" w14:textId="77777777" w:rsidR="00D219B6" w:rsidRDefault="00D219B6" w:rsidP="72E44560">
      <w:pPr>
        <w:widowControl w:val="0"/>
        <w:spacing w:after="200" w:line="276" w:lineRule="auto"/>
        <w:rPr>
          <w:rFonts w:ascii="Calibri" w:hAnsi="Calibri" w:cs="Calibri"/>
          <w:sz w:val="22"/>
          <w:szCs w:val="22"/>
          <w:lang w:val="en"/>
        </w:rPr>
      </w:pPr>
    </w:p>
    <w:p w14:paraId="33B433E8" w14:textId="7FD4A71F" w:rsidR="00B37A85" w:rsidRDefault="25D80D1F" w:rsidP="72E44560">
      <w:pPr>
        <w:widowControl w:val="0"/>
        <w:autoSpaceDE w:val="0"/>
        <w:autoSpaceDN w:val="0"/>
        <w:adjustRightInd w:val="0"/>
        <w:spacing w:after="200" w:line="276" w:lineRule="auto"/>
        <w:rPr>
          <w:rFonts w:ascii="Calibri" w:hAnsi="Calibri" w:cs="Calibri"/>
          <w:kern w:val="0"/>
          <w:sz w:val="22"/>
          <w:szCs w:val="22"/>
        </w:rPr>
      </w:pPr>
      <w:r w:rsidRPr="72E44560">
        <w:rPr>
          <w:rFonts w:ascii="Calibri" w:hAnsi="Calibri" w:cs="Calibri"/>
          <w:kern w:val="0"/>
          <w:sz w:val="22"/>
          <w:szCs w:val="22"/>
        </w:rPr>
        <w:t>METHODS</w:t>
      </w:r>
      <w:r w:rsidR="3888709C" w:rsidRPr="72E44560">
        <w:rPr>
          <w:rFonts w:ascii="Calibri" w:hAnsi="Calibri" w:cs="Calibri"/>
          <w:kern w:val="0"/>
          <w:sz w:val="22"/>
          <w:szCs w:val="22"/>
        </w:rPr>
        <w:t>: We</w:t>
      </w:r>
      <w:r w:rsidRPr="72E44560">
        <w:rPr>
          <w:rFonts w:ascii="Calibri" w:hAnsi="Calibri" w:cs="Calibri"/>
          <w:kern w:val="0"/>
          <w:sz w:val="22"/>
          <w:szCs w:val="22"/>
        </w:rPr>
        <w:t xml:space="preserve"> performed a retrospective review of patients with splenectomy and PE compared against all comers with PE in</w:t>
      </w:r>
      <w:r w:rsidR="137F6ACE" w:rsidRPr="72E44560">
        <w:rPr>
          <w:rFonts w:ascii="Calibri" w:hAnsi="Calibri" w:cs="Calibri"/>
          <w:kern w:val="0"/>
          <w:sz w:val="22"/>
          <w:szCs w:val="22"/>
        </w:rPr>
        <w:t xml:space="preserve"> </w:t>
      </w:r>
      <w:del w:id="7" w:author="Darren White" w:date="2024-10-21T17:22:00Z">
        <w:r w:rsidR="00405AE2" w:rsidRPr="72E44560" w:rsidDel="25D80D1F">
          <w:rPr>
            <w:rFonts w:ascii="Calibri" w:hAnsi="Calibri" w:cs="Calibri"/>
            <w:sz w:val="22"/>
            <w:szCs w:val="22"/>
          </w:rPr>
          <w:delText xml:space="preserve"> </w:delText>
        </w:r>
      </w:del>
      <w:ins w:id="8" w:author="Darren White" w:date="2024-10-21T17:22:00Z">
        <w:r w:rsidR="3E04830D" w:rsidRPr="72E44560">
          <w:rPr>
            <w:rFonts w:ascii="Calibri" w:hAnsi="Calibri" w:cs="Calibri"/>
            <w:kern w:val="0"/>
            <w:sz w:val="22"/>
            <w:szCs w:val="22"/>
          </w:rPr>
          <w:t>Intermountain Hospitals</w:t>
        </w:r>
      </w:ins>
      <w:commentRangeStart w:id="9"/>
      <w:commentRangeStart w:id="10"/>
      <w:commentRangeStart w:id="11"/>
      <w:del w:id="12" w:author="Darren White" w:date="2024-10-21T17:22:00Z">
        <w:r w:rsidR="00405AE2" w:rsidRPr="72E44560" w:rsidDel="25D80D1F">
          <w:rPr>
            <w:rFonts w:ascii="Calibri" w:hAnsi="Calibri" w:cs="Calibri"/>
            <w:sz w:val="22"/>
            <w:szCs w:val="22"/>
          </w:rPr>
          <w:delText>our multihospital medical system</w:delText>
        </w:r>
      </w:del>
      <w:commentRangeEnd w:id="9"/>
      <w:r w:rsidR="001A09B8">
        <w:rPr>
          <w:rStyle w:val="CommentReference"/>
        </w:rPr>
        <w:commentReference w:id="9"/>
      </w:r>
      <w:commentRangeEnd w:id="10"/>
      <w:r w:rsidR="001A09B8">
        <w:rPr>
          <w:rStyle w:val="CommentReference"/>
        </w:rPr>
        <w:commentReference w:id="10"/>
      </w:r>
      <w:commentRangeEnd w:id="11"/>
      <w:r w:rsidR="00405AE2">
        <w:rPr>
          <w:rStyle w:val="CommentReference"/>
        </w:rPr>
        <w:commentReference w:id="11"/>
      </w:r>
      <w:r w:rsidRPr="72E44560">
        <w:rPr>
          <w:rFonts w:ascii="Calibri" w:hAnsi="Calibri" w:cs="Calibri"/>
          <w:kern w:val="0"/>
          <w:sz w:val="22"/>
          <w:szCs w:val="22"/>
        </w:rPr>
        <w:t xml:space="preserve">. Two physicians independently analyzed the patient's CT angiography images from </w:t>
      </w:r>
      <w:commentRangeStart w:id="13"/>
      <w:commentRangeStart w:id="14"/>
      <w:r w:rsidRPr="72E44560">
        <w:rPr>
          <w:rFonts w:ascii="Calibri" w:hAnsi="Calibri" w:cs="Calibri"/>
          <w:kern w:val="0"/>
          <w:sz w:val="22"/>
          <w:szCs w:val="22"/>
        </w:rPr>
        <w:t>index PE</w:t>
      </w:r>
      <w:commentRangeEnd w:id="13"/>
      <w:r w:rsidR="001A09B8">
        <w:rPr>
          <w:rStyle w:val="CommentReference"/>
        </w:rPr>
        <w:commentReference w:id="13"/>
      </w:r>
      <w:commentRangeEnd w:id="14"/>
      <w:r w:rsidR="00405AE2">
        <w:rPr>
          <w:rStyle w:val="CommentReference"/>
        </w:rPr>
        <w:commentReference w:id="14"/>
      </w:r>
      <w:r w:rsidRPr="72E44560">
        <w:rPr>
          <w:rFonts w:ascii="Calibri" w:hAnsi="Calibri" w:cs="Calibri"/>
          <w:kern w:val="0"/>
          <w:sz w:val="22"/>
          <w:szCs w:val="22"/>
        </w:rPr>
        <w:t xml:space="preserve">. We </w:t>
      </w:r>
      <w:r w:rsidR="7DAAF091" w:rsidRPr="72E44560">
        <w:rPr>
          <w:rFonts w:ascii="Calibri" w:hAnsi="Calibri" w:cs="Calibri"/>
          <w:kern w:val="0"/>
          <w:sz w:val="22"/>
          <w:szCs w:val="22"/>
        </w:rPr>
        <w:t xml:space="preserve">quantified </w:t>
      </w:r>
      <w:r w:rsidRPr="72E44560">
        <w:rPr>
          <w:rFonts w:ascii="Calibri" w:hAnsi="Calibri" w:cs="Calibri"/>
          <w:kern w:val="0"/>
          <w:sz w:val="22"/>
          <w:szCs w:val="22"/>
        </w:rPr>
        <w:t xml:space="preserve">clot burden based on the </w:t>
      </w:r>
      <w:commentRangeStart w:id="15"/>
      <w:commentRangeStart w:id="16"/>
      <w:proofErr w:type="spellStart"/>
      <w:r w:rsidRPr="72E44560">
        <w:rPr>
          <w:rFonts w:ascii="Calibri" w:hAnsi="Calibri" w:cs="Calibri"/>
          <w:kern w:val="0"/>
          <w:sz w:val="22"/>
          <w:szCs w:val="22"/>
        </w:rPr>
        <w:t>Qanadli</w:t>
      </w:r>
      <w:proofErr w:type="spellEnd"/>
      <w:r w:rsidRPr="72E44560">
        <w:rPr>
          <w:rFonts w:ascii="Calibri" w:hAnsi="Calibri" w:cs="Calibri"/>
          <w:kern w:val="0"/>
          <w:sz w:val="22"/>
          <w:szCs w:val="22"/>
        </w:rPr>
        <w:t xml:space="preserve"> index</w:t>
      </w:r>
      <w:commentRangeEnd w:id="15"/>
      <w:r w:rsidR="009D3020">
        <w:rPr>
          <w:rStyle w:val="CommentReference"/>
        </w:rPr>
        <w:commentReference w:id="15"/>
      </w:r>
      <w:commentRangeEnd w:id="16"/>
      <w:r w:rsidR="00405AE2">
        <w:rPr>
          <w:rStyle w:val="CommentReference"/>
        </w:rPr>
        <w:commentReference w:id="16"/>
      </w:r>
      <w:del w:id="17" w:author="Darren White" w:date="2024-10-21T17:47:00Z">
        <w:r w:rsidR="00405AE2" w:rsidRPr="72E44560" w:rsidDel="25D80D1F">
          <w:rPr>
            <w:rFonts w:ascii="Calibri" w:hAnsi="Calibri" w:cs="Calibri"/>
            <w:sz w:val="22"/>
            <w:szCs w:val="22"/>
          </w:rPr>
          <w:delText>,</w:delText>
        </w:r>
      </w:del>
      <w:r w:rsidRPr="72E44560">
        <w:rPr>
          <w:rFonts w:ascii="Calibri" w:hAnsi="Calibri" w:cs="Calibri"/>
          <w:kern w:val="0"/>
          <w:sz w:val="22"/>
          <w:szCs w:val="22"/>
        </w:rPr>
        <w:t xml:space="preserve"> </w:t>
      </w:r>
      <w:ins w:id="18" w:author="Darren White" w:date="2024-10-21T17:46:00Z">
        <w:r w:rsidR="46F366F2" w:rsidRPr="72E44560">
          <w:rPr>
            <w:rFonts w:ascii="Calibri" w:hAnsi="Calibri" w:cs="Calibri"/>
            <w:kern w:val="0"/>
            <w:sz w:val="22"/>
            <w:szCs w:val="22"/>
          </w:rPr>
          <w:t xml:space="preserve">and </w:t>
        </w:r>
      </w:ins>
      <w:r w:rsidRPr="72E44560">
        <w:rPr>
          <w:rFonts w:ascii="Calibri" w:hAnsi="Calibri" w:cs="Calibri"/>
          <w:kern w:val="0"/>
          <w:sz w:val="22"/>
          <w:szCs w:val="22"/>
        </w:rPr>
        <w:t>characterized PE as peripheral or central</w:t>
      </w:r>
      <w:del w:id="19" w:author="Darren White" w:date="2024-10-21T17:46:00Z">
        <w:r w:rsidR="00405AE2" w:rsidRPr="72E44560" w:rsidDel="25D80D1F">
          <w:rPr>
            <w:rFonts w:ascii="Calibri" w:hAnsi="Calibri" w:cs="Calibri"/>
            <w:sz w:val="22"/>
            <w:szCs w:val="22"/>
          </w:rPr>
          <w:delText xml:space="preserve">, and </w:delText>
        </w:r>
        <w:commentRangeStart w:id="20"/>
        <w:r w:rsidR="00405AE2" w:rsidRPr="72E44560" w:rsidDel="25D80D1F">
          <w:rPr>
            <w:rFonts w:ascii="Calibri" w:hAnsi="Calibri" w:cs="Calibri"/>
            <w:sz w:val="22"/>
            <w:szCs w:val="22"/>
          </w:rPr>
          <w:delText>evaluated</w:delText>
        </w:r>
      </w:del>
      <w:commentRangeEnd w:id="20"/>
      <w:r w:rsidR="00405AE2">
        <w:rPr>
          <w:rStyle w:val="CommentReference"/>
        </w:rPr>
        <w:commentReference w:id="20"/>
      </w:r>
      <w:del w:id="21" w:author="Darren White" w:date="2024-10-21T17:46:00Z">
        <w:r w:rsidR="00405AE2" w:rsidRPr="72E44560" w:rsidDel="25D80D1F">
          <w:rPr>
            <w:rFonts w:ascii="Calibri" w:hAnsi="Calibri" w:cs="Calibri"/>
            <w:sz w:val="22"/>
            <w:szCs w:val="22"/>
          </w:rPr>
          <w:delText xml:space="preserve"> for evidence of chronic PE </w:delText>
        </w:r>
      </w:del>
      <w:r w:rsidRPr="72E44560">
        <w:rPr>
          <w:rFonts w:ascii="Calibri" w:hAnsi="Calibri" w:cs="Calibri"/>
          <w:kern w:val="0"/>
          <w:sz w:val="22"/>
          <w:szCs w:val="22"/>
        </w:rPr>
        <w:t xml:space="preserve">. </w:t>
      </w:r>
      <w:r w:rsidR="78E932DD" w:rsidRPr="72E44560">
        <w:rPr>
          <w:rFonts w:ascii="Calibri" w:hAnsi="Calibri" w:cs="Calibri"/>
          <w:kern w:val="0"/>
          <w:sz w:val="22"/>
          <w:szCs w:val="22"/>
        </w:rPr>
        <w:t>Logistic regression (central vs peripheral</w:t>
      </w:r>
      <w:del w:id="22" w:author="Darren White" w:date="2024-10-21T17:52:00Z">
        <w:r w:rsidR="00405AE2" w:rsidRPr="72E44560" w:rsidDel="78E932DD">
          <w:rPr>
            <w:rFonts w:ascii="Calibri" w:hAnsi="Calibri" w:cs="Calibri"/>
            <w:sz w:val="22"/>
            <w:szCs w:val="22"/>
          </w:rPr>
          <w:delText>, [chronic changes vs not?]</w:delText>
        </w:r>
      </w:del>
      <w:r w:rsidR="78E932DD" w:rsidRPr="72E44560">
        <w:rPr>
          <w:rFonts w:ascii="Calibri" w:hAnsi="Calibri" w:cs="Calibri"/>
          <w:kern w:val="0"/>
          <w:sz w:val="22"/>
          <w:szCs w:val="22"/>
        </w:rPr>
        <w:t>) and Poisson (</w:t>
      </w:r>
      <w:proofErr w:type="spellStart"/>
      <w:r w:rsidR="78E932DD" w:rsidRPr="72E44560">
        <w:rPr>
          <w:rFonts w:ascii="Calibri" w:hAnsi="Calibri" w:cs="Calibri"/>
          <w:kern w:val="0"/>
          <w:sz w:val="22"/>
          <w:szCs w:val="22"/>
        </w:rPr>
        <w:t>Qanadli</w:t>
      </w:r>
      <w:proofErr w:type="spellEnd"/>
      <w:r w:rsidR="78E932DD" w:rsidRPr="72E44560">
        <w:rPr>
          <w:rFonts w:ascii="Calibri" w:hAnsi="Calibri" w:cs="Calibri"/>
          <w:sz w:val="22"/>
          <w:szCs w:val="22"/>
        </w:rPr>
        <w:t xml:space="preserve"> </w:t>
      </w:r>
      <w:del w:id="23" w:author="Darren White" w:date="2024-10-21T17:24:00Z">
        <w:r w:rsidR="00405AE2" w:rsidRPr="72E44560" w:rsidDel="78E932DD">
          <w:rPr>
            <w:rFonts w:ascii="Calibri" w:hAnsi="Calibri" w:cs="Calibri"/>
            <w:sz w:val="22"/>
            <w:szCs w:val="22"/>
          </w:rPr>
          <w:delText>score</w:delText>
        </w:r>
      </w:del>
      <w:ins w:id="24" w:author="Darren White" w:date="2024-10-21T17:24:00Z">
        <w:r w:rsidR="1FC71928" w:rsidRPr="72E44560">
          <w:rPr>
            <w:rFonts w:ascii="Calibri" w:hAnsi="Calibri" w:cs="Calibri"/>
            <w:sz w:val="22"/>
            <w:szCs w:val="22"/>
          </w:rPr>
          <w:t>index</w:t>
        </w:r>
      </w:ins>
      <w:r w:rsidR="78E932DD" w:rsidRPr="72E44560">
        <w:rPr>
          <w:rFonts w:ascii="Calibri" w:hAnsi="Calibri" w:cs="Calibri"/>
          <w:kern w:val="0"/>
          <w:sz w:val="22"/>
          <w:szCs w:val="22"/>
        </w:rPr>
        <w:t xml:space="preserve">) </w:t>
      </w:r>
      <w:r w:rsidRPr="72E44560">
        <w:rPr>
          <w:rFonts w:ascii="Calibri" w:hAnsi="Calibri" w:cs="Calibri"/>
          <w:kern w:val="0"/>
          <w:sz w:val="22"/>
          <w:szCs w:val="22"/>
        </w:rPr>
        <w:t>regression</w:t>
      </w:r>
      <w:r w:rsidR="78E932DD" w:rsidRPr="72E44560">
        <w:rPr>
          <w:rFonts w:ascii="Calibri" w:hAnsi="Calibri" w:cs="Calibri"/>
          <w:kern w:val="0"/>
          <w:sz w:val="22"/>
          <w:szCs w:val="22"/>
        </w:rPr>
        <w:t>s</w:t>
      </w:r>
      <w:r w:rsidRPr="72E44560">
        <w:rPr>
          <w:rFonts w:ascii="Calibri" w:hAnsi="Calibri" w:cs="Calibri"/>
          <w:kern w:val="0"/>
          <w:sz w:val="22"/>
          <w:szCs w:val="22"/>
        </w:rPr>
        <w:t xml:space="preserve"> </w:t>
      </w:r>
      <w:r w:rsidR="78E932DD" w:rsidRPr="72E44560">
        <w:rPr>
          <w:rFonts w:ascii="Calibri" w:hAnsi="Calibri" w:cs="Calibri"/>
          <w:kern w:val="0"/>
          <w:sz w:val="22"/>
          <w:szCs w:val="22"/>
        </w:rPr>
        <w:t xml:space="preserve">were </w:t>
      </w:r>
      <w:r w:rsidRPr="72E44560">
        <w:rPr>
          <w:rFonts w:ascii="Calibri" w:hAnsi="Calibri" w:cs="Calibri"/>
          <w:kern w:val="0"/>
          <w:sz w:val="22"/>
          <w:szCs w:val="22"/>
        </w:rPr>
        <w:t xml:space="preserve">used to evaluate for independent association </w:t>
      </w:r>
      <w:r w:rsidR="78E932DD" w:rsidRPr="72E44560">
        <w:rPr>
          <w:rFonts w:ascii="Calibri" w:hAnsi="Calibri" w:cs="Calibri"/>
          <w:kern w:val="0"/>
          <w:sz w:val="22"/>
          <w:szCs w:val="22"/>
        </w:rPr>
        <w:t>between prior</w:t>
      </w:r>
      <w:r w:rsidRPr="72E44560">
        <w:rPr>
          <w:rFonts w:ascii="Calibri" w:hAnsi="Calibri" w:cs="Calibri"/>
          <w:kern w:val="0"/>
          <w:sz w:val="22"/>
          <w:szCs w:val="22"/>
        </w:rPr>
        <w:t xml:space="preserve"> splenectomy </w:t>
      </w:r>
      <w:r w:rsidR="78E932DD" w:rsidRPr="72E44560">
        <w:rPr>
          <w:rFonts w:ascii="Calibri" w:hAnsi="Calibri" w:cs="Calibri"/>
          <w:kern w:val="0"/>
          <w:sz w:val="22"/>
          <w:szCs w:val="22"/>
        </w:rPr>
        <w:t xml:space="preserve">and PE characteristics after accounting for </w:t>
      </w:r>
      <w:r w:rsidRPr="72E44560">
        <w:rPr>
          <w:rFonts w:ascii="Calibri" w:hAnsi="Calibri" w:cs="Calibri"/>
          <w:kern w:val="0"/>
          <w:sz w:val="22"/>
          <w:szCs w:val="22"/>
        </w:rPr>
        <w:t xml:space="preserve">age, </w:t>
      </w:r>
      <w:commentRangeStart w:id="25"/>
      <w:commentRangeStart w:id="26"/>
      <w:r w:rsidRPr="72E44560">
        <w:rPr>
          <w:rFonts w:ascii="Calibri" w:hAnsi="Calibri" w:cs="Calibri"/>
          <w:kern w:val="0"/>
          <w:sz w:val="22"/>
          <w:szCs w:val="22"/>
        </w:rPr>
        <w:t>gender</w:t>
      </w:r>
      <w:commentRangeEnd w:id="25"/>
      <w:r w:rsidR="00163208">
        <w:rPr>
          <w:rStyle w:val="CommentReference"/>
        </w:rPr>
        <w:commentReference w:id="25"/>
      </w:r>
      <w:commentRangeEnd w:id="26"/>
      <w:r w:rsidR="00405AE2">
        <w:rPr>
          <w:rStyle w:val="CommentReference"/>
        </w:rPr>
        <w:commentReference w:id="26"/>
      </w:r>
      <w:r w:rsidRPr="72E44560">
        <w:rPr>
          <w:rFonts w:ascii="Calibri" w:hAnsi="Calibri" w:cs="Calibri"/>
          <w:kern w:val="0"/>
          <w:sz w:val="22"/>
          <w:szCs w:val="22"/>
        </w:rPr>
        <w:t xml:space="preserve"> and BMI.</w:t>
      </w:r>
    </w:p>
    <w:p w14:paraId="1D8B5134" w14:textId="75EF6E08" w:rsidR="00B37A85" w:rsidRDefault="25D80D1F" w:rsidP="72E44560">
      <w:pPr>
        <w:widowControl w:val="0"/>
        <w:autoSpaceDE w:val="0"/>
        <w:autoSpaceDN w:val="0"/>
        <w:adjustRightInd w:val="0"/>
        <w:spacing w:after="0" w:line="276" w:lineRule="auto"/>
        <w:rPr>
          <w:ins w:id="27" w:author="Darren White" w:date="2024-10-21T17:38:00Z" w16du:dateUtc="2024-10-21T17:38:20Z"/>
          <w:rFonts w:ascii="Calibri" w:hAnsi="Calibri" w:cs="Calibri"/>
          <w:sz w:val="22"/>
          <w:szCs w:val="22"/>
        </w:rPr>
      </w:pPr>
      <w:r w:rsidRPr="72E44560">
        <w:rPr>
          <w:rFonts w:ascii="Calibri" w:hAnsi="Calibri" w:cs="Calibri"/>
          <w:kern w:val="0"/>
          <w:sz w:val="22"/>
          <w:szCs w:val="22"/>
        </w:rPr>
        <w:t xml:space="preserve"> RESULTS</w:t>
      </w:r>
      <w:r w:rsidR="6C56850C" w:rsidRPr="72E44560">
        <w:rPr>
          <w:rFonts w:ascii="Calibri" w:hAnsi="Calibri" w:cs="Calibri"/>
          <w:sz w:val="22"/>
          <w:szCs w:val="22"/>
        </w:rPr>
        <w:t xml:space="preserve">: </w:t>
      </w:r>
      <w:del w:id="28" w:author="Darren White" w:date="2024-10-21T17:42:00Z">
        <w:r w:rsidR="00405AE2" w:rsidRPr="72E44560" w:rsidDel="6C56850C">
          <w:rPr>
            <w:rFonts w:ascii="Calibri" w:hAnsi="Calibri" w:cs="Calibri"/>
            <w:sz w:val="22"/>
            <w:szCs w:val="22"/>
          </w:rPr>
          <w:delText>[would report N included, %male/female, age, and BMI]</w:delText>
        </w:r>
      </w:del>
      <w:ins w:id="29" w:author="Darren White" w:date="2024-10-21T17:28:00Z">
        <w:r w:rsidR="3D12DD02" w:rsidRPr="72E44560">
          <w:rPr>
            <w:rFonts w:ascii="Calibri" w:hAnsi="Calibri" w:cs="Calibri"/>
            <w:sz w:val="22"/>
            <w:szCs w:val="22"/>
          </w:rPr>
          <w:t xml:space="preserve">  151 patients were included, 51 with splenectomy and 100 witho</w:t>
        </w:r>
      </w:ins>
      <w:ins w:id="30" w:author="Darren White" w:date="2024-10-21T17:53:00Z">
        <w:r w:rsidR="6C338BD3" w:rsidRPr="72E44560">
          <w:rPr>
            <w:rFonts w:ascii="Calibri" w:hAnsi="Calibri" w:cs="Calibri"/>
            <w:sz w:val="22"/>
            <w:szCs w:val="22"/>
          </w:rPr>
          <w:t>ut</w:t>
        </w:r>
      </w:ins>
      <w:ins w:id="31" w:author="Darren White" w:date="2024-10-21T17:28:00Z">
        <w:r w:rsidR="3D12DD02" w:rsidRPr="72E44560">
          <w:rPr>
            <w:rFonts w:ascii="Calibri" w:hAnsi="Calibri" w:cs="Calibri"/>
            <w:sz w:val="22"/>
            <w:szCs w:val="22"/>
          </w:rPr>
          <w:t xml:space="preserve"> splenectomy.  </w:t>
        </w:r>
      </w:ins>
      <w:ins w:id="32" w:author="Darren White" w:date="2024-10-21T17:29:00Z">
        <w:r w:rsidR="3D12DD02" w:rsidRPr="72E44560">
          <w:rPr>
            <w:rFonts w:ascii="Calibri" w:hAnsi="Calibri" w:cs="Calibri"/>
            <w:sz w:val="22"/>
            <w:szCs w:val="22"/>
          </w:rPr>
          <w:t xml:space="preserve">For </w:t>
        </w:r>
        <w:r w:rsidR="586699EA" w:rsidRPr="72E44560">
          <w:rPr>
            <w:rFonts w:ascii="Calibri" w:hAnsi="Calibri" w:cs="Calibri"/>
            <w:sz w:val="22"/>
            <w:szCs w:val="22"/>
          </w:rPr>
          <w:t>splenectomy</w:t>
        </w:r>
      </w:ins>
      <w:ins w:id="33" w:author="Darren White" w:date="2024-10-21T17:31:00Z">
        <w:r w:rsidR="0F36F7F5" w:rsidRPr="72E44560">
          <w:rPr>
            <w:rFonts w:ascii="Calibri" w:hAnsi="Calibri" w:cs="Calibri"/>
            <w:sz w:val="22"/>
            <w:szCs w:val="22"/>
          </w:rPr>
          <w:t xml:space="preserve"> vs no splenectomy</w:t>
        </w:r>
      </w:ins>
      <w:ins w:id="34" w:author="Darren White" w:date="2024-10-21T17:29:00Z">
        <w:r w:rsidR="586699EA" w:rsidRPr="72E44560">
          <w:rPr>
            <w:rFonts w:ascii="Calibri" w:hAnsi="Calibri" w:cs="Calibri"/>
            <w:sz w:val="22"/>
            <w:szCs w:val="22"/>
          </w:rPr>
          <w:t xml:space="preserve"> 33%</w:t>
        </w:r>
      </w:ins>
      <w:ins w:id="35" w:author="Darren White" w:date="2024-10-21T17:31:00Z">
        <w:r w:rsidR="0F0C0B4A" w:rsidRPr="72E44560">
          <w:rPr>
            <w:rFonts w:ascii="Calibri" w:hAnsi="Calibri" w:cs="Calibri"/>
            <w:sz w:val="22"/>
            <w:szCs w:val="22"/>
          </w:rPr>
          <w:t xml:space="preserve"> vs 48%</w:t>
        </w:r>
      </w:ins>
      <w:ins w:id="36" w:author="Darren White" w:date="2024-10-21T17:29:00Z">
        <w:r w:rsidR="586699EA" w:rsidRPr="72E44560">
          <w:rPr>
            <w:rFonts w:ascii="Calibri" w:hAnsi="Calibri" w:cs="Calibri"/>
            <w:sz w:val="22"/>
            <w:szCs w:val="22"/>
          </w:rPr>
          <w:t xml:space="preserve"> were male</w:t>
        </w:r>
      </w:ins>
      <w:ins w:id="37" w:author="Darren White" w:date="2024-10-21T17:31:00Z">
        <w:r w:rsidR="274F40BC" w:rsidRPr="72E44560">
          <w:rPr>
            <w:rFonts w:ascii="Calibri" w:hAnsi="Calibri" w:cs="Calibri"/>
            <w:sz w:val="22"/>
            <w:szCs w:val="22"/>
          </w:rPr>
          <w:t xml:space="preserve"> (p 0.085</w:t>
        </w:r>
      </w:ins>
      <w:ins w:id="38" w:author="Darren White" w:date="2024-10-21T17:32:00Z">
        <w:r w:rsidR="274F40BC" w:rsidRPr="72E44560">
          <w:rPr>
            <w:rFonts w:ascii="Calibri" w:hAnsi="Calibri" w:cs="Calibri"/>
            <w:sz w:val="22"/>
            <w:szCs w:val="22"/>
          </w:rPr>
          <w:t>)</w:t>
        </w:r>
      </w:ins>
      <w:ins w:id="39" w:author="Darren White" w:date="2024-10-21T17:29:00Z">
        <w:r w:rsidR="586699EA" w:rsidRPr="72E44560">
          <w:rPr>
            <w:rFonts w:ascii="Calibri" w:hAnsi="Calibri" w:cs="Calibri"/>
            <w:sz w:val="22"/>
            <w:szCs w:val="22"/>
          </w:rPr>
          <w:t>, average BMI was 28.9</w:t>
        </w:r>
      </w:ins>
      <w:ins w:id="40" w:author="Darren White" w:date="2024-10-21T17:32:00Z">
        <w:r w:rsidR="7B605F07" w:rsidRPr="72E44560">
          <w:rPr>
            <w:rFonts w:ascii="Calibri" w:hAnsi="Calibri" w:cs="Calibri"/>
            <w:sz w:val="22"/>
            <w:szCs w:val="22"/>
          </w:rPr>
          <w:t xml:space="preserve"> </w:t>
        </w:r>
        <w:r w:rsidR="708D36F2" w:rsidRPr="72E44560">
          <w:rPr>
            <w:rFonts w:ascii="Calibri" w:hAnsi="Calibri" w:cs="Calibri"/>
            <w:sz w:val="22"/>
            <w:szCs w:val="22"/>
          </w:rPr>
          <w:t xml:space="preserve">vs 31.1 </w:t>
        </w:r>
        <w:r w:rsidR="7B605F07" w:rsidRPr="72E44560">
          <w:rPr>
            <w:rFonts w:ascii="Calibri" w:hAnsi="Calibri" w:cs="Calibri"/>
            <w:sz w:val="22"/>
            <w:szCs w:val="22"/>
          </w:rPr>
          <w:t>(p 0.44)</w:t>
        </w:r>
      </w:ins>
      <w:ins w:id="41" w:author="Darren White" w:date="2024-10-21T17:29:00Z">
        <w:r w:rsidR="586699EA" w:rsidRPr="72E44560">
          <w:rPr>
            <w:rFonts w:ascii="Calibri" w:hAnsi="Calibri" w:cs="Calibri"/>
            <w:sz w:val="22"/>
            <w:szCs w:val="22"/>
          </w:rPr>
          <w:t xml:space="preserve">, </w:t>
        </w:r>
      </w:ins>
      <w:ins w:id="42" w:author="Darren White" w:date="2024-10-21T17:32:00Z">
        <w:r w:rsidR="4B1B3912" w:rsidRPr="72E44560">
          <w:rPr>
            <w:rFonts w:ascii="Calibri" w:hAnsi="Calibri" w:cs="Calibri"/>
            <w:sz w:val="22"/>
            <w:szCs w:val="22"/>
          </w:rPr>
          <w:t xml:space="preserve">average </w:t>
        </w:r>
      </w:ins>
      <w:ins w:id="43" w:author="Darren White" w:date="2024-10-21T17:29:00Z">
        <w:r w:rsidR="586699EA" w:rsidRPr="72E44560">
          <w:rPr>
            <w:rFonts w:ascii="Calibri" w:hAnsi="Calibri" w:cs="Calibri"/>
            <w:sz w:val="22"/>
            <w:szCs w:val="22"/>
          </w:rPr>
          <w:t xml:space="preserve">age was </w:t>
        </w:r>
      </w:ins>
      <w:ins w:id="44" w:author="Darren White" w:date="2024-10-21T17:30:00Z">
        <w:r w:rsidR="586699EA" w:rsidRPr="72E44560">
          <w:rPr>
            <w:rFonts w:ascii="Calibri" w:eastAsia="Calibri" w:hAnsi="Calibri" w:cs="Calibri"/>
            <w:sz w:val="22"/>
            <w:szCs w:val="22"/>
          </w:rPr>
          <w:t>56(±16)</w:t>
        </w:r>
      </w:ins>
      <w:ins w:id="45" w:author="Darren White" w:date="2024-10-21T17:32:00Z">
        <w:r w:rsidR="348FD3CB" w:rsidRPr="72E44560">
          <w:rPr>
            <w:rFonts w:ascii="Calibri" w:eastAsia="Calibri" w:hAnsi="Calibri" w:cs="Calibri"/>
            <w:sz w:val="22"/>
            <w:szCs w:val="22"/>
          </w:rPr>
          <w:t xml:space="preserve"> vs </w:t>
        </w:r>
        <w:r w:rsidR="34D00994" w:rsidRPr="72E44560">
          <w:rPr>
            <w:rFonts w:ascii="Calibri" w:eastAsia="Calibri" w:hAnsi="Calibri" w:cs="Calibri"/>
            <w:sz w:val="22"/>
            <w:szCs w:val="22"/>
          </w:rPr>
          <w:t>62</w:t>
        </w:r>
      </w:ins>
      <w:ins w:id="46" w:author="Darren White" w:date="2024-10-21T17:33:00Z">
        <w:r w:rsidR="34D00994" w:rsidRPr="72E44560">
          <w:rPr>
            <w:rFonts w:ascii="Calibri" w:eastAsia="Calibri" w:hAnsi="Calibri" w:cs="Calibri"/>
            <w:sz w:val="22"/>
            <w:szCs w:val="22"/>
          </w:rPr>
          <w:t>(</w:t>
        </w:r>
      </w:ins>
      <w:ins w:id="47" w:author="Darren White" w:date="2024-10-21T17:32:00Z">
        <w:r w:rsidR="34D00994" w:rsidRPr="72E44560">
          <w:rPr>
            <w:rFonts w:ascii="Calibri" w:eastAsia="Calibri" w:hAnsi="Calibri" w:cs="Calibri"/>
            <w:sz w:val="22"/>
            <w:szCs w:val="22"/>
          </w:rPr>
          <w:t>±15</w:t>
        </w:r>
      </w:ins>
      <w:ins w:id="48" w:author="Darren White" w:date="2024-10-21T17:33:00Z">
        <w:r w:rsidR="34D00994" w:rsidRPr="72E44560">
          <w:rPr>
            <w:rFonts w:ascii="Calibri" w:eastAsia="Calibri" w:hAnsi="Calibri" w:cs="Calibri"/>
            <w:sz w:val="22"/>
            <w:szCs w:val="22"/>
          </w:rPr>
          <w:t>) (p 0.027)</w:t>
        </w:r>
      </w:ins>
      <w:ins w:id="49" w:author="Darren White" w:date="2024-10-21T17:30:00Z">
        <w:r w:rsidR="0D6B91F9" w:rsidRPr="72E44560">
          <w:rPr>
            <w:rFonts w:ascii="Calibri" w:eastAsia="Calibri" w:hAnsi="Calibri" w:cs="Calibri"/>
            <w:sz w:val="22"/>
            <w:szCs w:val="22"/>
          </w:rPr>
          <w:t xml:space="preserve">. </w:t>
        </w:r>
      </w:ins>
      <w:r w:rsidR="6C56850C" w:rsidRPr="72E44560">
        <w:rPr>
          <w:rFonts w:ascii="Calibri" w:hAnsi="Calibri" w:cs="Calibri"/>
          <w:kern w:val="0"/>
          <w:sz w:val="22"/>
          <w:szCs w:val="22"/>
        </w:rPr>
        <w:t xml:space="preserve"> </w:t>
      </w:r>
      <w:r w:rsidRPr="72E44560">
        <w:rPr>
          <w:rFonts w:ascii="Calibri" w:hAnsi="Calibri" w:cs="Calibri"/>
          <w:kern w:val="0"/>
          <w:sz w:val="22"/>
          <w:szCs w:val="22"/>
        </w:rPr>
        <w:t>There was</w:t>
      </w:r>
      <w:r w:rsidR="78E932DD" w:rsidRPr="72E44560">
        <w:rPr>
          <w:rFonts w:ascii="Calibri" w:hAnsi="Calibri" w:cs="Calibri"/>
          <w:kern w:val="0"/>
          <w:sz w:val="22"/>
          <w:szCs w:val="22"/>
        </w:rPr>
        <w:t xml:space="preserve"> high</w:t>
      </w:r>
      <w:r w:rsidRPr="72E44560">
        <w:rPr>
          <w:rFonts w:ascii="Calibri" w:hAnsi="Calibri" w:cs="Calibri"/>
          <w:kern w:val="0"/>
          <w:sz w:val="22"/>
          <w:szCs w:val="22"/>
        </w:rPr>
        <w:t xml:space="preserve"> </w:t>
      </w:r>
      <w:r w:rsidR="4BE7ED40" w:rsidRPr="72E44560">
        <w:rPr>
          <w:rFonts w:ascii="Calibri" w:hAnsi="Calibri" w:cs="Calibri"/>
          <w:kern w:val="0"/>
          <w:sz w:val="22"/>
          <w:szCs w:val="22"/>
        </w:rPr>
        <w:t xml:space="preserve">inter-rater </w:t>
      </w:r>
      <w:r w:rsidRPr="72E44560">
        <w:rPr>
          <w:rFonts w:ascii="Calibri" w:hAnsi="Calibri" w:cs="Calibri"/>
          <w:kern w:val="0"/>
          <w:sz w:val="22"/>
          <w:szCs w:val="22"/>
        </w:rPr>
        <w:t>agreement between central vs</w:t>
      </w:r>
      <w:r w:rsidR="4BE7ED40" w:rsidRPr="72E44560">
        <w:rPr>
          <w:rFonts w:ascii="Calibri" w:hAnsi="Calibri" w:cs="Calibri"/>
          <w:kern w:val="0"/>
          <w:sz w:val="22"/>
          <w:szCs w:val="22"/>
        </w:rPr>
        <w:t>.</w:t>
      </w:r>
      <w:r w:rsidRPr="72E44560">
        <w:rPr>
          <w:rFonts w:ascii="Calibri" w:hAnsi="Calibri" w:cs="Calibri"/>
          <w:kern w:val="0"/>
          <w:sz w:val="22"/>
          <w:szCs w:val="22"/>
        </w:rPr>
        <w:t xml:space="preserve"> peripheral assessments (Kappa = 0.71)</w:t>
      </w:r>
      <w:r w:rsidR="78E932DD" w:rsidRPr="72E44560">
        <w:rPr>
          <w:rFonts w:ascii="Calibri" w:hAnsi="Calibri" w:cs="Calibri"/>
          <w:kern w:val="0"/>
          <w:sz w:val="22"/>
          <w:szCs w:val="22"/>
        </w:rPr>
        <w:t xml:space="preserve">, and excellent agreement in clot burden assessment (Kappa = 0.95 for </w:t>
      </w:r>
      <w:proofErr w:type="spellStart"/>
      <w:r w:rsidR="78E932DD" w:rsidRPr="72E44560">
        <w:rPr>
          <w:rFonts w:ascii="Calibri" w:hAnsi="Calibri" w:cs="Calibri"/>
          <w:kern w:val="0"/>
          <w:sz w:val="22"/>
          <w:szCs w:val="22"/>
        </w:rPr>
        <w:t>Qanadli</w:t>
      </w:r>
      <w:proofErr w:type="spellEnd"/>
      <w:r w:rsidR="78E932DD" w:rsidRPr="72E44560">
        <w:rPr>
          <w:rFonts w:ascii="Calibri" w:hAnsi="Calibri" w:cs="Calibri"/>
          <w:kern w:val="0"/>
          <w:sz w:val="22"/>
          <w:szCs w:val="22"/>
        </w:rPr>
        <w:t xml:space="preserve"> score)</w:t>
      </w:r>
      <w:r w:rsidRPr="72E44560">
        <w:rPr>
          <w:rFonts w:ascii="Calibri" w:hAnsi="Calibri" w:cs="Calibri"/>
          <w:kern w:val="0"/>
          <w:sz w:val="22"/>
          <w:szCs w:val="22"/>
        </w:rPr>
        <w:t xml:space="preserve">. </w:t>
      </w:r>
      <w:r w:rsidR="4BE7ED40" w:rsidRPr="72E44560">
        <w:rPr>
          <w:rFonts w:ascii="Calibri" w:hAnsi="Calibri" w:cs="Calibri"/>
          <w:kern w:val="0"/>
          <w:sz w:val="22"/>
          <w:szCs w:val="22"/>
        </w:rPr>
        <w:t>P</w:t>
      </w:r>
      <w:r w:rsidRPr="72E44560">
        <w:rPr>
          <w:rFonts w:ascii="Calibri" w:hAnsi="Calibri" w:cs="Calibri"/>
          <w:kern w:val="0"/>
          <w:sz w:val="22"/>
          <w:szCs w:val="22"/>
        </w:rPr>
        <w:t>atients with</w:t>
      </w:r>
      <w:r w:rsidR="4BE7ED40" w:rsidRPr="72E44560">
        <w:rPr>
          <w:rFonts w:ascii="Calibri" w:hAnsi="Calibri" w:cs="Calibri"/>
          <w:kern w:val="0"/>
          <w:sz w:val="22"/>
          <w:szCs w:val="22"/>
        </w:rPr>
        <w:t xml:space="preserve"> prior</w:t>
      </w:r>
      <w:r w:rsidRPr="72E44560">
        <w:rPr>
          <w:rFonts w:ascii="Calibri" w:hAnsi="Calibri" w:cs="Calibri"/>
          <w:kern w:val="0"/>
          <w:sz w:val="22"/>
          <w:szCs w:val="22"/>
        </w:rPr>
        <w:t xml:space="preserve"> </w:t>
      </w:r>
      <w:r w:rsidR="4BE7ED40" w:rsidRPr="72E44560">
        <w:rPr>
          <w:rFonts w:ascii="Calibri" w:hAnsi="Calibri" w:cs="Calibri"/>
          <w:kern w:val="0"/>
          <w:sz w:val="22"/>
          <w:szCs w:val="22"/>
        </w:rPr>
        <w:t xml:space="preserve">splenectomy </w:t>
      </w:r>
      <w:r w:rsidRPr="72E44560">
        <w:rPr>
          <w:rFonts w:ascii="Calibri" w:hAnsi="Calibri" w:cs="Calibri"/>
          <w:kern w:val="0"/>
          <w:sz w:val="22"/>
          <w:szCs w:val="22"/>
        </w:rPr>
        <w:t xml:space="preserve">had lower odds of central </w:t>
      </w:r>
      <w:del w:id="50" w:author="Darren White" w:date="2024-10-21T17:41:00Z">
        <w:r w:rsidR="00405AE2" w:rsidRPr="72E44560" w:rsidDel="4BE7ED40">
          <w:rPr>
            <w:rFonts w:ascii="Calibri" w:hAnsi="Calibri" w:cs="Calibri"/>
            <w:sz w:val="22"/>
            <w:szCs w:val="22"/>
          </w:rPr>
          <w:delText>pulmonary embolism</w:delText>
        </w:r>
      </w:del>
      <w:ins w:id="51" w:author="Darren White" w:date="2024-10-21T17:41:00Z">
        <w:r w:rsidR="77C2569B" w:rsidRPr="72E44560">
          <w:rPr>
            <w:rFonts w:ascii="Calibri" w:hAnsi="Calibri" w:cs="Calibri"/>
            <w:sz w:val="22"/>
            <w:szCs w:val="22"/>
          </w:rPr>
          <w:t xml:space="preserve"> PE</w:t>
        </w:r>
      </w:ins>
      <w:r w:rsidR="4BE7ED40" w:rsidRPr="72E44560">
        <w:rPr>
          <w:rFonts w:ascii="Calibri" w:hAnsi="Calibri" w:cs="Calibri"/>
          <w:kern w:val="0"/>
          <w:sz w:val="22"/>
          <w:szCs w:val="22"/>
        </w:rPr>
        <w:t xml:space="preserve"> </w:t>
      </w:r>
      <w:r w:rsidRPr="72E44560">
        <w:rPr>
          <w:rFonts w:ascii="Calibri" w:hAnsi="Calibri" w:cs="Calibri"/>
          <w:kern w:val="0"/>
          <w:sz w:val="22"/>
          <w:szCs w:val="22"/>
        </w:rPr>
        <w:t xml:space="preserve">than patients without splenectomy </w:t>
      </w:r>
      <w:r w:rsidR="4BE7ED40" w:rsidRPr="72E44560">
        <w:rPr>
          <w:rFonts w:ascii="Calibri" w:hAnsi="Calibri" w:cs="Calibri"/>
          <w:kern w:val="0"/>
          <w:sz w:val="22"/>
          <w:szCs w:val="22"/>
        </w:rPr>
        <w:t>(</w:t>
      </w:r>
      <w:commentRangeStart w:id="52"/>
      <w:commentRangeStart w:id="53"/>
      <w:r w:rsidR="4BE7ED40" w:rsidRPr="72E44560">
        <w:rPr>
          <w:rFonts w:ascii="Calibri" w:hAnsi="Calibri" w:cs="Calibri"/>
          <w:kern w:val="0"/>
          <w:sz w:val="22"/>
          <w:szCs w:val="22"/>
        </w:rPr>
        <w:t xml:space="preserve">odds ratio </w:t>
      </w:r>
      <w:r w:rsidRPr="72E44560">
        <w:rPr>
          <w:rFonts w:ascii="Calibri" w:hAnsi="Calibri" w:cs="Calibri"/>
          <w:kern w:val="0"/>
          <w:sz w:val="22"/>
          <w:szCs w:val="22"/>
        </w:rPr>
        <w:t>0.34</w:t>
      </w:r>
      <w:r w:rsidR="4BE7ED40" w:rsidRPr="72E44560">
        <w:rPr>
          <w:rFonts w:ascii="Calibri" w:hAnsi="Calibri" w:cs="Calibri"/>
          <w:kern w:val="0"/>
          <w:sz w:val="22"/>
          <w:szCs w:val="22"/>
        </w:rPr>
        <w:t xml:space="preserve">, 95% </w:t>
      </w:r>
      <w:r w:rsidRPr="72E44560">
        <w:rPr>
          <w:rFonts w:ascii="Calibri" w:hAnsi="Calibri" w:cs="Calibri"/>
          <w:kern w:val="0"/>
          <w:sz w:val="22"/>
          <w:szCs w:val="22"/>
        </w:rPr>
        <w:t>CI 0.14-0.81</w:t>
      </w:r>
      <w:commentRangeEnd w:id="52"/>
      <w:r w:rsidR="00163208">
        <w:rPr>
          <w:rStyle w:val="CommentReference"/>
        </w:rPr>
        <w:commentReference w:id="52"/>
      </w:r>
      <w:commentRangeEnd w:id="53"/>
      <w:r w:rsidR="00405AE2">
        <w:rPr>
          <w:rStyle w:val="CommentReference"/>
        </w:rPr>
        <w:commentReference w:id="53"/>
      </w:r>
      <w:r w:rsidRPr="72E44560">
        <w:rPr>
          <w:rFonts w:ascii="Calibri" w:hAnsi="Calibri" w:cs="Calibri"/>
          <w:kern w:val="0"/>
          <w:sz w:val="22"/>
          <w:szCs w:val="22"/>
        </w:rPr>
        <w:t>). There was no statistically significant difference in</w:t>
      </w:r>
      <w:r w:rsidR="6C56850C" w:rsidRPr="72E44560">
        <w:rPr>
          <w:rFonts w:ascii="Calibri" w:hAnsi="Calibri" w:cs="Calibri"/>
          <w:kern w:val="0"/>
          <w:sz w:val="22"/>
          <w:szCs w:val="22"/>
        </w:rPr>
        <w:t xml:space="preserve"> clot burden </w:t>
      </w:r>
      <w:r w:rsidRPr="72E44560">
        <w:rPr>
          <w:rFonts w:ascii="Calibri" w:hAnsi="Calibri" w:cs="Calibri"/>
          <w:kern w:val="0"/>
          <w:sz w:val="22"/>
          <w:szCs w:val="22"/>
        </w:rPr>
        <w:t>between the groups</w:t>
      </w:r>
      <w:r w:rsidR="78E932DD" w:rsidRPr="72E44560">
        <w:rPr>
          <w:rFonts w:ascii="Calibri" w:hAnsi="Calibri" w:cs="Calibri"/>
          <w:kern w:val="0"/>
          <w:sz w:val="22"/>
          <w:szCs w:val="22"/>
        </w:rPr>
        <w:t xml:space="preserve"> [</w:t>
      </w:r>
      <w:proofErr w:type="spellStart"/>
      <w:r w:rsidR="6C56850C" w:rsidRPr="72E44560">
        <w:rPr>
          <w:rFonts w:ascii="Calibri" w:hAnsi="Calibri" w:cs="Calibri"/>
          <w:kern w:val="0"/>
          <w:sz w:val="22"/>
          <w:szCs w:val="22"/>
        </w:rPr>
        <w:t>Qanadli</w:t>
      </w:r>
      <w:proofErr w:type="spellEnd"/>
      <w:r w:rsidR="6C56850C" w:rsidRPr="72E44560">
        <w:rPr>
          <w:rFonts w:ascii="Calibri" w:hAnsi="Calibri" w:cs="Calibri"/>
          <w:kern w:val="0"/>
          <w:sz w:val="22"/>
          <w:szCs w:val="22"/>
        </w:rPr>
        <w:t xml:space="preserve"> score 0.8</w:t>
      </w:r>
      <w:r w:rsidR="78E932DD" w:rsidRPr="72E44560">
        <w:rPr>
          <w:rFonts w:ascii="Calibri" w:hAnsi="Calibri" w:cs="Calibri"/>
          <w:kern w:val="0"/>
          <w:sz w:val="22"/>
          <w:szCs w:val="22"/>
        </w:rPr>
        <w:t xml:space="preserve"> </w:t>
      </w:r>
      <w:r w:rsidR="6C56850C" w:rsidRPr="72E44560">
        <w:rPr>
          <w:rFonts w:ascii="Calibri" w:hAnsi="Calibri" w:cs="Calibri"/>
          <w:kern w:val="0"/>
          <w:sz w:val="22"/>
          <w:szCs w:val="22"/>
        </w:rPr>
        <w:t>times as high in patients with splenectomy</w:t>
      </w:r>
      <w:r w:rsidR="78E932DD" w:rsidRPr="72E44560">
        <w:rPr>
          <w:rFonts w:ascii="Calibri" w:hAnsi="Calibri" w:cs="Calibri"/>
          <w:kern w:val="0"/>
          <w:sz w:val="22"/>
          <w:szCs w:val="22"/>
        </w:rPr>
        <w:t xml:space="preserve">, </w:t>
      </w:r>
      <w:r w:rsidR="6C56850C" w:rsidRPr="72E44560">
        <w:rPr>
          <w:rFonts w:ascii="Calibri" w:hAnsi="Calibri" w:cs="Calibri"/>
          <w:kern w:val="0"/>
          <w:sz w:val="22"/>
          <w:szCs w:val="22"/>
        </w:rPr>
        <w:t>0.33</w:t>
      </w:r>
      <w:r w:rsidR="78E932DD" w:rsidRPr="72E44560">
        <w:rPr>
          <w:rFonts w:ascii="Calibri" w:hAnsi="Calibri" w:cs="Calibri"/>
          <w:kern w:val="0"/>
          <w:sz w:val="22"/>
          <w:szCs w:val="22"/>
        </w:rPr>
        <w:t>-</w:t>
      </w:r>
      <w:r w:rsidR="6C56850C" w:rsidRPr="72E44560">
        <w:rPr>
          <w:rFonts w:ascii="Calibri" w:hAnsi="Calibri" w:cs="Calibri"/>
          <w:sz w:val="22"/>
          <w:szCs w:val="22"/>
        </w:rPr>
        <w:t>1.</w:t>
      </w:r>
      <w:proofErr w:type="gramStart"/>
      <w:r w:rsidR="6C56850C" w:rsidRPr="72E44560">
        <w:rPr>
          <w:rFonts w:ascii="Calibri" w:hAnsi="Calibri" w:cs="Calibri"/>
          <w:kern w:val="0"/>
          <w:sz w:val="22"/>
          <w:szCs w:val="22"/>
        </w:rPr>
        <w:t>93</w:t>
      </w:r>
      <w:r w:rsidR="78E932DD" w:rsidRPr="72E44560">
        <w:rPr>
          <w:rFonts w:ascii="Calibri" w:hAnsi="Calibri" w:cs="Calibri"/>
          <w:kern w:val="0"/>
          <w:sz w:val="22"/>
          <w:szCs w:val="22"/>
        </w:rPr>
        <w:t xml:space="preserve"> </w:t>
      </w:r>
      <w:r w:rsidR="78E932DD" w:rsidRPr="72E44560">
        <w:rPr>
          <w:rFonts w:ascii="Calibri" w:hAnsi="Calibri" w:cs="Calibri"/>
          <w:sz w:val="22"/>
          <w:szCs w:val="22"/>
        </w:rPr>
        <w:t>]</w:t>
      </w:r>
      <w:proofErr w:type="gramEnd"/>
      <w:r w:rsidR="78E932DD" w:rsidRPr="72E44560">
        <w:rPr>
          <w:rFonts w:ascii="Calibri" w:hAnsi="Calibri" w:cs="Calibri"/>
          <w:kern w:val="0"/>
          <w:sz w:val="22"/>
          <w:szCs w:val="22"/>
        </w:rPr>
        <w:t xml:space="preserve"> </w:t>
      </w:r>
      <w:del w:id="54" w:author="Darren White" w:date="2024-10-21T17:38:00Z">
        <w:r w:rsidR="00405AE2" w:rsidRPr="72E44560" w:rsidDel="25D80D1F">
          <w:rPr>
            <w:rFonts w:ascii="Calibri" w:hAnsi="Calibri" w:cs="Calibri"/>
            <w:sz w:val="22"/>
            <w:szCs w:val="22"/>
          </w:rPr>
          <w:delText xml:space="preserve"> </w:delText>
        </w:r>
      </w:del>
      <w:r w:rsidR="78E932DD" w:rsidRPr="72E44560">
        <w:rPr>
          <w:rFonts w:ascii="Calibri" w:hAnsi="Calibri" w:cs="Calibri"/>
          <w:kern w:val="0"/>
          <w:sz w:val="22"/>
          <w:szCs w:val="22"/>
        </w:rPr>
        <w:t>.</w:t>
      </w:r>
    </w:p>
    <w:p w14:paraId="266080EB" w14:textId="6271B4A4" w:rsidR="72E44560" w:rsidRDefault="72E44560" w:rsidP="72E44560">
      <w:pPr>
        <w:spacing w:after="0"/>
        <w:rPr>
          <w:rFonts w:ascii="Calibri" w:hAnsi="Calibri" w:cs="Calibri"/>
          <w:sz w:val="22"/>
          <w:szCs w:val="22"/>
        </w:rPr>
      </w:pPr>
    </w:p>
    <w:p w14:paraId="66F71118" w14:textId="457E92C2" w:rsidR="00B37A85" w:rsidRDefault="25D80D1F" w:rsidP="72E44560">
      <w:pPr>
        <w:widowControl w:val="0"/>
        <w:autoSpaceDE w:val="0"/>
        <w:autoSpaceDN w:val="0"/>
        <w:adjustRightInd w:val="0"/>
        <w:spacing w:after="200" w:line="276" w:lineRule="auto"/>
        <w:rPr>
          <w:ins w:id="55" w:author="Darren White" w:date="2024-10-21T17:36:00Z" w16du:dateUtc="2024-10-21T17:36:41Z"/>
          <w:rFonts w:ascii="Calibri" w:hAnsi="Calibri" w:cs="Calibri"/>
          <w:sz w:val="22"/>
          <w:szCs w:val="22"/>
        </w:rPr>
      </w:pPr>
      <w:r w:rsidRPr="72E44560">
        <w:rPr>
          <w:rFonts w:ascii="Calibri" w:hAnsi="Calibri" w:cs="Calibri"/>
          <w:kern w:val="0"/>
          <w:sz w:val="22"/>
          <w:szCs w:val="22"/>
        </w:rPr>
        <w:t>CONCLUSIONS:</w:t>
      </w:r>
      <w:r w:rsidR="7BD0B2A2" w:rsidRPr="72E44560">
        <w:rPr>
          <w:rFonts w:ascii="Calibri" w:hAnsi="Calibri" w:cs="Calibri"/>
          <w:kern w:val="0"/>
          <w:sz w:val="22"/>
          <w:szCs w:val="22"/>
        </w:rPr>
        <w:t xml:space="preserve"> </w:t>
      </w:r>
      <w:r w:rsidR="7BD0B2A2" w:rsidRPr="72E44560">
        <w:rPr>
          <w:rFonts w:ascii="Calibri" w:eastAsia="Calibri" w:hAnsi="Calibri" w:cs="Calibri"/>
          <w:sz w:val="22"/>
          <w:szCs w:val="22"/>
        </w:rPr>
        <w:t xml:space="preserve">Among patients with PE, splenectomy was independently associated with more peripheral clot location but no difference in clot burden. Our findings </w:t>
      </w:r>
      <w:del w:id="56" w:author="Darren White" w:date="2024-10-21T17:43:00Z">
        <w:r w:rsidR="00405AE2" w:rsidRPr="72E44560" w:rsidDel="7BD0B2A2">
          <w:rPr>
            <w:rFonts w:ascii="Calibri" w:eastAsia="Calibri" w:hAnsi="Calibri" w:cs="Calibri"/>
            <w:sz w:val="22"/>
            <w:szCs w:val="22"/>
          </w:rPr>
          <w:delText xml:space="preserve">corroborate the </w:delText>
        </w:r>
        <w:commentRangeStart w:id="57"/>
        <w:r w:rsidR="00405AE2" w:rsidRPr="72E44560" w:rsidDel="7BD0B2A2">
          <w:rPr>
            <w:rFonts w:ascii="Calibri" w:eastAsia="Calibri" w:hAnsi="Calibri" w:cs="Calibri"/>
            <w:sz w:val="22"/>
            <w:szCs w:val="22"/>
          </w:rPr>
          <w:delText>observation</w:delText>
        </w:r>
      </w:del>
      <w:commentRangeEnd w:id="57"/>
      <w:r w:rsidR="00405AE2">
        <w:rPr>
          <w:rStyle w:val="CommentReference"/>
        </w:rPr>
        <w:commentReference w:id="57"/>
      </w:r>
      <w:del w:id="58" w:author="Darren White" w:date="2024-10-21T17:43:00Z">
        <w:r w:rsidR="00405AE2" w:rsidRPr="72E44560" w:rsidDel="7BD0B2A2">
          <w:rPr>
            <w:rFonts w:ascii="Calibri" w:eastAsia="Calibri" w:hAnsi="Calibri" w:cs="Calibri"/>
            <w:sz w:val="22"/>
            <w:szCs w:val="22"/>
          </w:rPr>
          <w:delText xml:space="preserve"> that CTEPH patients with splenectomy are more likely to be inoperable by demonstrating </w:delText>
        </w:r>
      </w:del>
      <w:ins w:id="59" w:author="Darren White" w:date="2024-10-21T17:43:00Z">
        <w:r w:rsidR="163E1FF7" w:rsidRPr="72E44560">
          <w:rPr>
            <w:rFonts w:ascii="Calibri" w:eastAsia="Calibri" w:hAnsi="Calibri" w:cs="Calibri"/>
            <w:sz w:val="22"/>
            <w:szCs w:val="22"/>
          </w:rPr>
          <w:t xml:space="preserve">demonstrate </w:t>
        </w:r>
      </w:ins>
      <w:r w:rsidR="7BD0B2A2" w:rsidRPr="72E44560">
        <w:rPr>
          <w:rFonts w:ascii="Calibri" w:eastAsia="Calibri" w:hAnsi="Calibri" w:cs="Calibri"/>
          <w:sz w:val="22"/>
          <w:szCs w:val="22"/>
        </w:rPr>
        <w:t xml:space="preserve">that among acute PE </w:t>
      </w:r>
      <w:r w:rsidR="7BD0B2A2" w:rsidRPr="72E44560">
        <w:rPr>
          <w:rFonts w:ascii="Calibri" w:eastAsia="Calibri" w:hAnsi="Calibri" w:cs="Calibri"/>
          <w:sz w:val="22"/>
          <w:szCs w:val="22"/>
        </w:rPr>
        <w:lastRenderedPageBreak/>
        <w:t>patients, splenectomy contributes to an increased likelihood of distal vs. proximal clot. Further work will be necessary to determine how splenectomy modifies clot location. We hypothesize that splenectomy may modify thrombus structure</w:t>
      </w:r>
      <w:ins w:id="60" w:author="Darren White" w:date="2024-10-21T17:49:00Z">
        <w:r w:rsidR="7B5819A4" w:rsidRPr="72E44560">
          <w:rPr>
            <w:rFonts w:ascii="Calibri" w:eastAsia="Calibri" w:hAnsi="Calibri" w:cs="Calibri"/>
            <w:sz w:val="22"/>
            <w:szCs w:val="22"/>
          </w:rPr>
          <w:t>,</w:t>
        </w:r>
      </w:ins>
      <w:r w:rsidR="7BD0B2A2" w:rsidRPr="72E44560">
        <w:rPr>
          <w:rFonts w:ascii="Calibri" w:eastAsia="Calibri" w:hAnsi="Calibri" w:cs="Calibri"/>
          <w:sz w:val="22"/>
          <w:szCs w:val="22"/>
        </w:rPr>
        <w:t xml:space="preserve"> </w:t>
      </w:r>
      <w:del w:id="61" w:author="Darren White" w:date="2024-10-21T17:49:00Z">
        <w:r w:rsidR="00405AE2" w:rsidRPr="72E44560" w:rsidDel="7BD0B2A2">
          <w:rPr>
            <w:rFonts w:ascii="Calibri" w:eastAsia="Calibri" w:hAnsi="Calibri" w:cs="Calibri"/>
            <w:sz w:val="22"/>
            <w:szCs w:val="22"/>
          </w:rPr>
          <w:delText>in a way that promotes the</w:delText>
        </w:r>
      </w:del>
      <w:ins w:id="62" w:author="Darren White" w:date="2024-10-21T17:49:00Z">
        <w:r w:rsidR="46C9A06D" w:rsidRPr="72E44560">
          <w:rPr>
            <w:rFonts w:ascii="Calibri" w:eastAsia="Calibri" w:hAnsi="Calibri" w:cs="Calibri"/>
            <w:sz w:val="22"/>
            <w:szCs w:val="22"/>
          </w:rPr>
          <w:t xml:space="preserve"> promoting</w:t>
        </w:r>
      </w:ins>
      <w:r w:rsidR="7BD0B2A2" w:rsidRPr="72E44560">
        <w:rPr>
          <w:rFonts w:ascii="Calibri" w:eastAsia="Calibri" w:hAnsi="Calibri" w:cs="Calibri"/>
          <w:sz w:val="22"/>
          <w:szCs w:val="22"/>
        </w:rPr>
        <w:t xml:space="preserve"> development of distal clots that are </w:t>
      </w:r>
      <w:del w:id="63" w:author="Darren White" w:date="2024-10-21T17:49:00Z">
        <w:r w:rsidR="00405AE2" w:rsidRPr="72E44560" w:rsidDel="7BD0B2A2">
          <w:rPr>
            <w:rFonts w:ascii="Calibri" w:eastAsia="Calibri" w:hAnsi="Calibri" w:cs="Calibri"/>
            <w:sz w:val="22"/>
            <w:szCs w:val="22"/>
          </w:rPr>
          <w:delText xml:space="preserve">also </w:delText>
        </w:r>
      </w:del>
      <w:r w:rsidR="7BD0B2A2" w:rsidRPr="72E44560">
        <w:rPr>
          <w:rFonts w:ascii="Calibri" w:eastAsia="Calibri" w:hAnsi="Calibri" w:cs="Calibri"/>
          <w:sz w:val="22"/>
          <w:szCs w:val="22"/>
        </w:rPr>
        <w:t xml:space="preserve">more resistant to fibrinolysis, </w:t>
      </w:r>
      <w:del w:id="64" w:author="Darren White" w:date="2024-10-21T17:50:00Z">
        <w:r w:rsidR="00405AE2" w:rsidRPr="72E44560" w:rsidDel="7BD0B2A2">
          <w:rPr>
            <w:rFonts w:ascii="Calibri" w:eastAsia="Calibri" w:hAnsi="Calibri" w:cs="Calibri"/>
            <w:sz w:val="22"/>
            <w:szCs w:val="22"/>
          </w:rPr>
          <w:delText>thus</w:delText>
        </w:r>
      </w:del>
      <w:r w:rsidR="7BD0B2A2" w:rsidRPr="72E44560">
        <w:rPr>
          <w:rFonts w:ascii="Calibri" w:eastAsia="Calibri" w:hAnsi="Calibri" w:cs="Calibri"/>
          <w:sz w:val="22"/>
          <w:szCs w:val="22"/>
        </w:rPr>
        <w:t xml:space="preserve"> leading to the higher incidence of CTEPH observed among the splenectomy population.</w:t>
      </w:r>
      <w:r w:rsidRPr="72E44560">
        <w:rPr>
          <w:rFonts w:ascii="Calibri" w:hAnsi="Calibri" w:cs="Calibri"/>
          <w:kern w:val="0"/>
          <w:sz w:val="22"/>
          <w:szCs w:val="22"/>
        </w:rPr>
        <w:t xml:space="preserve"> </w:t>
      </w:r>
    </w:p>
    <w:p w14:paraId="2993E0D4" w14:textId="77777777" w:rsidR="00B37A85" w:rsidRDefault="00B37A85" w:rsidP="72E44560">
      <w:pPr>
        <w:widowControl w:val="0"/>
        <w:autoSpaceDE w:val="0"/>
        <w:autoSpaceDN w:val="0"/>
        <w:adjustRightInd w:val="0"/>
        <w:spacing w:after="200" w:line="276" w:lineRule="auto"/>
        <w:rPr>
          <w:rFonts w:ascii="Calibri" w:hAnsi="Calibri" w:cs="Calibri"/>
          <w:kern w:val="0"/>
          <w:sz w:val="22"/>
          <w:szCs w:val="22"/>
        </w:rPr>
      </w:pPr>
    </w:p>
    <w:p w14:paraId="2924F078" w14:textId="77777777" w:rsidR="00B37A85" w:rsidRDefault="00405AE2">
      <w:pPr>
        <w:widowControl w:val="0"/>
        <w:autoSpaceDE w:val="0"/>
        <w:autoSpaceDN w:val="0"/>
        <w:adjustRightInd w:val="0"/>
        <w:spacing w:after="200" w:line="240" w:lineRule="auto"/>
        <w:rPr>
          <w:rFonts w:ascii="Calibri" w:hAnsi="Calibri" w:cs="Calibri"/>
          <w:kern w:val="0"/>
          <w:sz w:val="22"/>
          <w:szCs w:val="22"/>
          <w:lang w:val="en"/>
        </w:rPr>
      </w:pPr>
      <w:r>
        <w:rPr>
          <w:rFonts w:ascii="Calibri" w:hAnsi="Calibri" w:cs="Calibri"/>
          <w:noProof/>
          <w:kern w:val="0"/>
          <w:sz w:val="22"/>
          <w:szCs w:val="22"/>
          <w:lang w:val="en"/>
        </w:rPr>
        <w:drawing>
          <wp:inline distT="0" distB="0" distL="0" distR="0" wp14:anchorId="2B9DEAD1" wp14:editId="644626F2">
            <wp:extent cx="6142355" cy="4109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42355" cy="4109720"/>
                    </a:xfrm>
                    <a:prstGeom prst="rect">
                      <a:avLst/>
                    </a:prstGeom>
                    <a:noFill/>
                    <a:ln>
                      <a:noFill/>
                    </a:ln>
                  </pic:spPr>
                </pic:pic>
              </a:graphicData>
            </a:graphic>
          </wp:inline>
        </w:drawing>
      </w:r>
    </w:p>
    <w:p w14:paraId="092A0211" w14:textId="0D907430" w:rsidR="00CE6C5E" w:rsidRDefault="25D80D1F" w:rsidP="72E44560">
      <w:pPr>
        <w:widowControl w:val="0"/>
        <w:autoSpaceDE w:val="0"/>
        <w:autoSpaceDN w:val="0"/>
        <w:adjustRightInd w:val="0"/>
        <w:spacing w:after="200" w:line="276" w:lineRule="auto"/>
        <w:rPr>
          <w:rFonts w:ascii="Calibri" w:hAnsi="Calibri" w:cs="Calibri"/>
          <w:kern w:val="0"/>
          <w:sz w:val="22"/>
          <w:szCs w:val="22"/>
        </w:rPr>
      </w:pPr>
      <w:r w:rsidRPr="72E44560">
        <w:rPr>
          <w:rFonts w:ascii="Calibri" w:hAnsi="Calibri" w:cs="Calibri"/>
          <w:b/>
          <w:bCs/>
          <w:kern w:val="0"/>
          <w:sz w:val="22"/>
          <w:szCs w:val="22"/>
        </w:rPr>
        <w:t xml:space="preserve">Figure 1:  </w:t>
      </w:r>
      <w:r w:rsidR="6C56850C" w:rsidRPr="72E44560">
        <w:rPr>
          <w:rFonts w:ascii="Calibri" w:hAnsi="Calibri" w:cs="Calibri"/>
          <w:b/>
          <w:bCs/>
          <w:sz w:val="22"/>
          <w:szCs w:val="22"/>
        </w:rPr>
        <w:t>Adjusted</w:t>
      </w:r>
      <w:r w:rsidR="6C56850C" w:rsidRPr="72E44560">
        <w:rPr>
          <w:rFonts w:ascii="Calibri" w:hAnsi="Calibri" w:cs="Calibri"/>
          <w:b/>
          <w:bCs/>
          <w:kern w:val="0"/>
          <w:sz w:val="22"/>
          <w:szCs w:val="22"/>
        </w:rPr>
        <w:t xml:space="preserve"> odds ratio of central pulmonary embolism (PE), </w:t>
      </w:r>
      <w:r w:rsidRPr="72E44560">
        <w:rPr>
          <w:rFonts w:ascii="Calibri" w:hAnsi="Calibri" w:cs="Calibri"/>
          <w:b/>
          <w:bCs/>
          <w:kern w:val="0"/>
          <w:sz w:val="22"/>
          <w:szCs w:val="22"/>
        </w:rPr>
        <w:t>with</w:t>
      </w:r>
      <w:r w:rsidR="6C56850C" w:rsidRPr="72E44560">
        <w:rPr>
          <w:rFonts w:ascii="Calibri" w:hAnsi="Calibri" w:cs="Calibri"/>
          <w:b/>
          <w:bCs/>
          <w:kern w:val="0"/>
          <w:sz w:val="22"/>
          <w:szCs w:val="22"/>
        </w:rPr>
        <w:t xml:space="preserve"> 95%</w:t>
      </w:r>
      <w:r w:rsidRPr="72E44560">
        <w:rPr>
          <w:rFonts w:ascii="Calibri" w:hAnsi="Calibri" w:cs="Calibri"/>
          <w:b/>
          <w:bCs/>
          <w:kern w:val="0"/>
          <w:sz w:val="22"/>
          <w:szCs w:val="22"/>
        </w:rPr>
        <w:t xml:space="preserve"> confidence intervals. </w:t>
      </w:r>
    </w:p>
    <w:sectPr w:rsidR="00CE6C5E">
      <w:pgSz w:w="12240" w:h="15840"/>
      <w:pgMar w:top="1440" w:right="1440" w:bottom="1440" w:left="1440" w:header="720" w:footer="720"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Brian Locke" w:date="2024-10-15T10:38:00Z" w:initials="BL">
    <w:p w14:paraId="3DCBC678" w14:textId="77777777" w:rsidR="00C60DD9" w:rsidRDefault="00C60DD9" w:rsidP="00C60DD9">
      <w:r>
        <w:rPr>
          <w:rStyle w:val="CommentReference"/>
        </w:rPr>
        <w:annotationRef/>
      </w:r>
      <w:r>
        <w:rPr>
          <w:sz w:val="20"/>
          <w:szCs w:val="20"/>
        </w:rPr>
        <w:t xml:space="preserve">Mark can probably be senior author? Usually the person with the leading the 30,000 ft view thinking and logistics of the work. </w:t>
      </w:r>
    </w:p>
  </w:comment>
  <w:comment w:id="1" w:author="Darren White" w:date="2024-10-21T11:21:00Z" w:initials="DW">
    <w:p w14:paraId="4CF2AFD6" w14:textId="475C1844" w:rsidR="00000000" w:rsidRDefault="00000000">
      <w:pPr>
        <w:pStyle w:val="CommentText"/>
      </w:pPr>
      <w:r>
        <w:rPr>
          <w:rStyle w:val="CommentReference"/>
        </w:rPr>
        <w:annotationRef/>
      </w:r>
      <w:r w:rsidRPr="67439E6E">
        <w:t>agreed</w:t>
      </w:r>
    </w:p>
  </w:comment>
  <w:comment w:id="9" w:author="Brian Locke" w:date="2024-10-15T10:55:00Z" w:initials="BL">
    <w:p w14:paraId="76661CE1" w14:textId="77777777" w:rsidR="001A09B8" w:rsidRDefault="001A09B8" w:rsidP="001A09B8">
      <w:r>
        <w:rPr>
          <w:rStyle w:val="CommentReference"/>
        </w:rPr>
        <w:annotationRef/>
      </w:r>
      <w:r>
        <w:rPr>
          <w:sz w:val="20"/>
          <w:szCs w:val="20"/>
        </w:rPr>
        <w:t>do you know exactly which hospitals these patient’s images came from? I think also OK to say Intermountain Health hospitals</w:t>
      </w:r>
    </w:p>
  </w:comment>
  <w:comment w:id="10" w:author="Brian Locke" w:date="2024-10-15T10:56:00Z" w:initials="BL">
    <w:p w14:paraId="064E3508" w14:textId="77777777" w:rsidR="001A09B8" w:rsidRDefault="001A09B8" w:rsidP="001A09B8">
      <w:r>
        <w:rPr>
          <w:rStyle w:val="CommentReference"/>
        </w:rPr>
        <w:annotationRef/>
      </w:r>
      <w:r>
        <w:rPr>
          <w:sz w:val="20"/>
          <w:szCs w:val="20"/>
        </w:rPr>
        <w:t>also need to say: was this all patients with hx of splenectomy during a certain time period? and were the comparators a random sample of patients from the same time period who did not have splenectomy?</w:t>
      </w:r>
    </w:p>
  </w:comment>
  <w:comment w:id="11" w:author="Darren White" w:date="2024-10-21T11:23:00Z" w:initials="DW">
    <w:p w14:paraId="1FDD3010" w14:textId="25A3D350" w:rsidR="00000000" w:rsidRDefault="00000000">
      <w:pPr>
        <w:pStyle w:val="CommentText"/>
      </w:pPr>
      <w:r>
        <w:rPr>
          <w:rStyle w:val="CommentReference"/>
        </w:rPr>
        <w:annotationRef/>
      </w:r>
      <w:r w:rsidRPr="0241E2A8">
        <w:t xml:space="preserve">I figure we can clarify some of this info in the actual poster but the word limit here kindof limits the details I wanted to provide.  </w:t>
      </w:r>
    </w:p>
  </w:comment>
  <w:comment w:id="13" w:author="Brian Locke" w:date="2024-10-15T10:57:00Z" w:initials="BL">
    <w:p w14:paraId="3E2F13B0" w14:textId="77777777" w:rsidR="001A09B8" w:rsidRDefault="001A09B8" w:rsidP="001A09B8">
      <w:r>
        <w:rPr>
          <w:rStyle w:val="CommentReference"/>
        </w:rPr>
        <w:annotationRef/>
      </w:r>
      <w:r>
        <w:rPr>
          <w:sz w:val="20"/>
          <w:szCs w:val="20"/>
        </w:rPr>
        <w:t>index PE = first PE during the time period? (identified by diagnostic code?)</w:t>
      </w:r>
    </w:p>
  </w:comment>
  <w:comment w:id="14" w:author="Darren White" w:date="2024-10-21T11:52:00Z" w:initials="DW">
    <w:p w14:paraId="43322014" w14:textId="7CA72C51" w:rsidR="00000000" w:rsidRDefault="00000000">
      <w:pPr>
        <w:pStyle w:val="CommentText"/>
      </w:pPr>
      <w:r>
        <w:rPr>
          <w:rStyle w:val="CommentReference"/>
        </w:rPr>
        <w:annotationRef/>
      </w:r>
      <w:r w:rsidRPr="511311FA">
        <w:t>index PE in our system defined by chart review, may not necessarily be the first PE ever for the patient,  in reference to splenectomy patients it is first PE following splenectomy</w:t>
      </w:r>
    </w:p>
  </w:comment>
  <w:comment w:id="15" w:author="Brian Locke" w:date="2024-10-15T10:58:00Z" w:initials="BL">
    <w:p w14:paraId="091BACBB" w14:textId="77777777" w:rsidR="009D3020" w:rsidRDefault="009D3020" w:rsidP="009D3020">
      <w:r>
        <w:rPr>
          <w:rStyle w:val="CommentReference"/>
        </w:rPr>
        <w:annotationRef/>
      </w:r>
      <w:r>
        <w:rPr>
          <w:sz w:val="20"/>
          <w:szCs w:val="20"/>
        </w:rPr>
        <w:t>at least as someone not as deep into the PE world, this might warrant a quick explanation: “(portion of subsegments occluded by the clot, with half credit to partial occlusions)” or soething similar</w:t>
      </w:r>
    </w:p>
  </w:comment>
  <w:comment w:id="16" w:author="Darren White" w:date="2024-10-21T11:23:00Z" w:initials="DW">
    <w:p w14:paraId="31D479EB" w14:textId="1622654B" w:rsidR="00000000" w:rsidRDefault="00000000">
      <w:pPr>
        <w:pStyle w:val="CommentText"/>
      </w:pPr>
      <w:r>
        <w:rPr>
          <w:rStyle w:val="CommentReference"/>
        </w:rPr>
        <w:annotationRef/>
      </w:r>
      <w:r w:rsidRPr="752347F6">
        <w:t xml:space="preserve">word limit makes this hard but if we delete some other stuff we might be able to... </w:t>
      </w:r>
    </w:p>
  </w:comment>
  <w:comment w:id="20" w:author="Darren White" w:date="2024-10-21T11:47:00Z" w:initials="DW">
    <w:p w14:paraId="51DAC056" w14:textId="4BF3A991" w:rsidR="00000000" w:rsidRDefault="00000000">
      <w:pPr>
        <w:pStyle w:val="CommentText"/>
      </w:pPr>
      <w:r>
        <w:rPr>
          <w:rStyle w:val="CommentReference"/>
        </w:rPr>
        <w:annotationRef/>
      </w:r>
      <w:r w:rsidRPr="5E6EC718">
        <w:t>getting rid of this for word count and as we are not really including this analysis (too subjective and unblinded)</w:t>
      </w:r>
    </w:p>
  </w:comment>
  <w:comment w:id="25" w:author="Brian Locke" w:date="2024-10-15T12:09:00Z" w:initials="BL">
    <w:p w14:paraId="133908CC" w14:textId="77777777" w:rsidR="00163208" w:rsidRDefault="00163208" w:rsidP="00163208">
      <w:r>
        <w:rPr>
          <w:rStyle w:val="CommentReference"/>
        </w:rPr>
        <w:annotationRef/>
      </w:r>
      <w:r>
        <w:rPr>
          <w:sz w:val="20"/>
          <w:szCs w:val="20"/>
        </w:rPr>
        <w:t>whether Male or Female in an EHR corresponds to sex (biologic) or gender (social) is a tricky issue but we should be consistent either way - let me know if you want me to change the label for the figure</w:t>
      </w:r>
    </w:p>
  </w:comment>
  <w:comment w:id="26" w:author="Darren White" w:date="2024-10-21T11:25:00Z" w:initials="DW">
    <w:p w14:paraId="1505AF6B" w14:textId="0BD84164" w:rsidR="00000000" w:rsidRDefault="00000000">
      <w:pPr>
        <w:pStyle w:val="CommentText"/>
      </w:pPr>
      <w:r>
        <w:rPr>
          <w:rStyle w:val="CommentReference"/>
        </w:rPr>
        <w:annotationRef/>
      </w:r>
      <w:r w:rsidRPr="77562A2C">
        <w:t>we were using the reported gender on the EMR.  I believe it does not represent the patients biologic sex at birth.</w:t>
      </w:r>
    </w:p>
  </w:comment>
  <w:comment w:id="52" w:author="Brian Locke" w:date="2024-10-15T12:05:00Z" w:initials="BL">
    <w:p w14:paraId="28316E01" w14:textId="77777777" w:rsidR="00163208" w:rsidRDefault="00163208" w:rsidP="00163208">
      <w:r>
        <w:rPr>
          <w:rStyle w:val="CommentReference"/>
        </w:rPr>
        <w:annotationRef/>
      </w:r>
      <w:r>
        <w:rPr>
          <w:sz w:val="20"/>
          <w:szCs w:val="20"/>
        </w:rPr>
        <w:t>I can swap the direction of these if you’d like - it might match the hypothesis better - so it’d be: patients with splenectomy had a higher odds of peripheral embolism (OR 1/.34… etc)</w:t>
      </w:r>
    </w:p>
  </w:comment>
  <w:comment w:id="53" w:author="Darren White" w:date="2024-10-21T11:27:00Z" w:initials="DW">
    <w:p w14:paraId="4C5A7B0F" w14:textId="539839A7" w:rsidR="00000000" w:rsidRDefault="00000000">
      <w:pPr>
        <w:pStyle w:val="CommentText"/>
      </w:pPr>
      <w:r>
        <w:rPr>
          <w:rStyle w:val="CommentReference"/>
        </w:rPr>
        <w:annotationRef/>
      </w:r>
      <w:r w:rsidRPr="2BDDC0D0">
        <w:t xml:space="preserve">Yes I think we should change this if it is not too </w:t>
      </w:r>
      <w:r w:rsidRPr="2BDDC0D0">
        <w:t>difficult.  Thanks!</w:t>
      </w:r>
    </w:p>
  </w:comment>
  <w:comment w:id="57" w:author="Darren White" w:date="2024-10-21T11:43:00Z" w:initials="DW">
    <w:p w14:paraId="49766AE0" w14:textId="26D5D603" w:rsidR="00000000" w:rsidRDefault="00000000">
      <w:pPr>
        <w:pStyle w:val="CommentText"/>
      </w:pPr>
      <w:r>
        <w:rPr>
          <w:rStyle w:val="CommentReference"/>
        </w:rPr>
        <w:annotationRef/>
      </w:r>
      <w:r w:rsidRPr="24BB6CE5">
        <w:t>Trying to cut down word count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DCBC678" w15:done="0"/>
  <w15:commentEx w15:paraId="4CF2AFD6" w15:paraIdParent="3DCBC678" w15:done="0"/>
  <w15:commentEx w15:paraId="76661CE1" w15:done="0"/>
  <w15:commentEx w15:paraId="064E3508" w15:paraIdParent="76661CE1" w15:done="0"/>
  <w15:commentEx w15:paraId="1FDD3010" w15:paraIdParent="76661CE1" w15:done="0"/>
  <w15:commentEx w15:paraId="3E2F13B0" w15:done="0"/>
  <w15:commentEx w15:paraId="43322014" w15:paraIdParent="3E2F13B0" w15:done="0"/>
  <w15:commentEx w15:paraId="091BACBB" w15:done="0"/>
  <w15:commentEx w15:paraId="31D479EB" w15:paraIdParent="091BACBB" w15:done="0"/>
  <w15:commentEx w15:paraId="51DAC056" w15:done="0"/>
  <w15:commentEx w15:paraId="133908CC" w15:done="0"/>
  <w15:commentEx w15:paraId="1505AF6B" w15:paraIdParent="133908CC" w15:done="0"/>
  <w15:commentEx w15:paraId="28316E01" w15:done="0"/>
  <w15:commentEx w15:paraId="4C5A7B0F" w15:paraIdParent="28316E01" w15:done="0"/>
  <w15:commentEx w15:paraId="49766AE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2D53D06" w16cex:dateUtc="2024-10-15T16:38:00Z">
    <w16cex:extLst>
      <w16:ext w16:uri="{CE6994B0-6A32-4C9F-8C6B-6E91EDA988CE}">
        <cr:reactions xmlns:cr="http://schemas.microsoft.com/office/comments/2020/reactions">
          <cr:reaction reactionType="1">
            <cr:reactionInfo dateUtc="2024-10-21T17:03:49Z">
              <cr:user userId="S::u0900211@umail.utah.edu::28b4ca66-6b3c-4e59-8d79-869a1c227eb3" userProvider="AD" userName="Darren White"/>
            </cr:reactionInfo>
          </cr:reaction>
        </cr:reactions>
      </w16:ext>
    </w16cex:extLst>
  </w16cex:commentExtensible>
  <w16cex:commentExtensible w16cex:durableId="1CADE03B" w16cex:dateUtc="2024-10-21T17:21:00Z"/>
  <w16cex:commentExtensible w16cex:durableId="050255B2" w16cex:dateUtc="2024-10-15T16:55:00Z"/>
  <w16cex:commentExtensible w16cex:durableId="4B6D0D25" w16cex:dateUtc="2024-10-15T16:56:00Z"/>
  <w16cex:commentExtensible w16cex:durableId="4E62A769" w16cex:dateUtc="2024-10-21T17:23:00Z"/>
  <w16cex:commentExtensible w16cex:durableId="2027F18D" w16cex:dateUtc="2024-10-15T16:57:00Z"/>
  <w16cex:commentExtensible w16cex:durableId="6F6DE533" w16cex:dateUtc="2024-10-21T17:52:00Z"/>
  <w16cex:commentExtensible w16cex:durableId="35598AF1" w16cex:dateUtc="2024-10-15T16:58:00Z"/>
  <w16cex:commentExtensible w16cex:durableId="308ABA0D" w16cex:dateUtc="2024-10-21T17:23:00Z"/>
  <w16cex:commentExtensible w16cex:durableId="097D15A9" w16cex:dateUtc="2024-10-21T17:47:00Z"/>
  <w16cex:commentExtensible w16cex:durableId="628894C8" w16cex:dateUtc="2024-10-15T18:09:00Z"/>
  <w16cex:commentExtensible w16cex:durableId="744FD117" w16cex:dateUtc="2024-10-21T17:25:00Z"/>
  <w16cex:commentExtensible w16cex:durableId="1C4BD6BF" w16cex:dateUtc="2024-10-15T18:05:00Z"/>
  <w16cex:commentExtensible w16cex:durableId="00631081" w16cex:dateUtc="2024-10-21T17:27:00Z"/>
  <w16cex:commentExtensible w16cex:durableId="1FE61953" w16cex:dateUtc="2024-10-21T1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DCBC678" w16cid:durableId="52D53D06"/>
  <w16cid:commentId w16cid:paraId="4CF2AFD6" w16cid:durableId="1CADE03B"/>
  <w16cid:commentId w16cid:paraId="76661CE1" w16cid:durableId="050255B2"/>
  <w16cid:commentId w16cid:paraId="064E3508" w16cid:durableId="4B6D0D25"/>
  <w16cid:commentId w16cid:paraId="1FDD3010" w16cid:durableId="4E62A769"/>
  <w16cid:commentId w16cid:paraId="3E2F13B0" w16cid:durableId="2027F18D"/>
  <w16cid:commentId w16cid:paraId="43322014" w16cid:durableId="6F6DE533"/>
  <w16cid:commentId w16cid:paraId="091BACBB" w16cid:durableId="35598AF1"/>
  <w16cid:commentId w16cid:paraId="31D479EB" w16cid:durableId="308ABA0D"/>
  <w16cid:commentId w16cid:paraId="51DAC056" w16cid:durableId="097D15A9"/>
  <w16cid:commentId w16cid:paraId="133908CC" w16cid:durableId="628894C8"/>
  <w16cid:commentId w16cid:paraId="1505AF6B" w16cid:durableId="744FD117"/>
  <w16cid:commentId w16cid:paraId="28316E01" w16cid:durableId="1C4BD6BF"/>
  <w16cid:commentId w16cid:paraId="4C5A7B0F" w16cid:durableId="00631081"/>
  <w16cid:commentId w16cid:paraId="49766AE0" w16cid:durableId="1FE6195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ptos Display">
    <w:panose1 w:val="020B0004020202020204"/>
    <w:charset w:val="00"/>
    <w:family w:val="swiss"/>
    <w:pitch w:val="variable"/>
    <w:sig w:usb0="20000287" w:usb1="00000003" w:usb2="00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Brian Locke">
    <w15:presenceInfo w15:providerId="Windows Live" w15:userId="0f5bdfad153c6e22"/>
  </w15:person>
  <w15:person w15:author="Darren White">
    <w15:presenceInfo w15:providerId="AD" w15:userId="S::u0900211@umail.utah.edu::28b4ca66-6b3c-4e59-8d79-869a1c227e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embedSystemFonts/>
  <w:bordersDoNotSurroundHeader/>
  <w:bordersDoNotSurroundFooter/>
  <w:proofState w:spelling="clean" w:grammar="clean"/>
  <w:trackRevision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DD9"/>
    <w:rsid w:val="00163208"/>
    <w:rsid w:val="001A09B8"/>
    <w:rsid w:val="00405AE2"/>
    <w:rsid w:val="004267BE"/>
    <w:rsid w:val="006755F8"/>
    <w:rsid w:val="00733291"/>
    <w:rsid w:val="00985E7B"/>
    <w:rsid w:val="009D3020"/>
    <w:rsid w:val="00A076B9"/>
    <w:rsid w:val="00B37A85"/>
    <w:rsid w:val="00C60DD9"/>
    <w:rsid w:val="00CE6C5E"/>
    <w:rsid w:val="00D219B6"/>
    <w:rsid w:val="00D233D8"/>
    <w:rsid w:val="00E23B06"/>
    <w:rsid w:val="00E90205"/>
    <w:rsid w:val="00FA1F17"/>
    <w:rsid w:val="0181A6B2"/>
    <w:rsid w:val="068A6209"/>
    <w:rsid w:val="0CFABBB3"/>
    <w:rsid w:val="0D6B91F9"/>
    <w:rsid w:val="0F0C0B4A"/>
    <w:rsid w:val="0F36F7F5"/>
    <w:rsid w:val="137F6ACE"/>
    <w:rsid w:val="14045CEE"/>
    <w:rsid w:val="163E1FF7"/>
    <w:rsid w:val="1A60C8EF"/>
    <w:rsid w:val="1FC71928"/>
    <w:rsid w:val="2323852E"/>
    <w:rsid w:val="25D80D1F"/>
    <w:rsid w:val="2693F733"/>
    <w:rsid w:val="274F40BC"/>
    <w:rsid w:val="28D97B06"/>
    <w:rsid w:val="310E0CBB"/>
    <w:rsid w:val="348FD3CB"/>
    <w:rsid w:val="34D00994"/>
    <w:rsid w:val="34F3FBA2"/>
    <w:rsid w:val="368EB1AB"/>
    <w:rsid w:val="3888709C"/>
    <w:rsid w:val="39AB2F20"/>
    <w:rsid w:val="3B2E8DB7"/>
    <w:rsid w:val="3D12DD02"/>
    <w:rsid w:val="3E04830D"/>
    <w:rsid w:val="416BBB36"/>
    <w:rsid w:val="4351298C"/>
    <w:rsid w:val="45D1FBE9"/>
    <w:rsid w:val="46C9A06D"/>
    <w:rsid w:val="46F366F2"/>
    <w:rsid w:val="47153832"/>
    <w:rsid w:val="47A0BCB4"/>
    <w:rsid w:val="497EF6DD"/>
    <w:rsid w:val="4B1B3912"/>
    <w:rsid w:val="4BE7ED40"/>
    <w:rsid w:val="4D6B31C5"/>
    <w:rsid w:val="550F1C0C"/>
    <w:rsid w:val="586699EA"/>
    <w:rsid w:val="5F2B292F"/>
    <w:rsid w:val="60355C23"/>
    <w:rsid w:val="626B8E9A"/>
    <w:rsid w:val="66EB8F87"/>
    <w:rsid w:val="6C338BD3"/>
    <w:rsid w:val="6C56850C"/>
    <w:rsid w:val="708D36F2"/>
    <w:rsid w:val="72E44560"/>
    <w:rsid w:val="76D9577D"/>
    <w:rsid w:val="77BE524F"/>
    <w:rsid w:val="77C2569B"/>
    <w:rsid w:val="78D03A8E"/>
    <w:rsid w:val="78E932DD"/>
    <w:rsid w:val="7B5819A4"/>
    <w:rsid w:val="7B605F07"/>
    <w:rsid w:val="7BD0B2A2"/>
    <w:rsid w:val="7DAAF091"/>
    <w:rsid w:val="7DBE6C0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BB8BDFA"/>
  <w14:defaultImageDpi w14:val="0"/>
  <w15:docId w15:val="{4F03C5C2-3DCA-A44E-9DC0-D30377343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C60DD9"/>
    <w:pPr>
      <w:spacing w:after="0" w:line="240" w:lineRule="auto"/>
    </w:pPr>
  </w:style>
  <w:style w:type="character" w:styleId="CommentReference">
    <w:name w:val="annotation reference"/>
    <w:basedOn w:val="DefaultParagraphFont"/>
    <w:uiPriority w:val="99"/>
    <w:semiHidden/>
    <w:unhideWhenUsed/>
    <w:rsid w:val="00C60DD9"/>
    <w:rPr>
      <w:sz w:val="16"/>
      <w:szCs w:val="16"/>
    </w:rPr>
  </w:style>
  <w:style w:type="paragraph" w:styleId="CommentText">
    <w:name w:val="annotation text"/>
    <w:basedOn w:val="Normal"/>
    <w:link w:val="CommentTextChar"/>
    <w:uiPriority w:val="99"/>
    <w:semiHidden/>
    <w:unhideWhenUsed/>
    <w:rsid w:val="00C60DD9"/>
    <w:pPr>
      <w:spacing w:line="240" w:lineRule="auto"/>
    </w:pPr>
    <w:rPr>
      <w:sz w:val="20"/>
      <w:szCs w:val="20"/>
    </w:rPr>
  </w:style>
  <w:style w:type="character" w:customStyle="1" w:styleId="CommentTextChar">
    <w:name w:val="Comment Text Char"/>
    <w:basedOn w:val="DefaultParagraphFont"/>
    <w:link w:val="CommentText"/>
    <w:uiPriority w:val="99"/>
    <w:semiHidden/>
    <w:rsid w:val="00C60DD9"/>
    <w:rPr>
      <w:sz w:val="20"/>
      <w:szCs w:val="20"/>
    </w:rPr>
  </w:style>
  <w:style w:type="paragraph" w:styleId="CommentSubject">
    <w:name w:val="annotation subject"/>
    <w:basedOn w:val="CommentText"/>
    <w:next w:val="CommentText"/>
    <w:link w:val="CommentSubjectChar"/>
    <w:uiPriority w:val="99"/>
    <w:semiHidden/>
    <w:unhideWhenUsed/>
    <w:rsid w:val="00C60DD9"/>
    <w:rPr>
      <w:b/>
      <w:bCs/>
    </w:rPr>
  </w:style>
  <w:style w:type="character" w:customStyle="1" w:styleId="CommentSubjectChar">
    <w:name w:val="Comment Subject Char"/>
    <w:basedOn w:val="CommentTextChar"/>
    <w:link w:val="CommentSubject"/>
    <w:uiPriority w:val="99"/>
    <w:semiHidden/>
    <w:rsid w:val="00C60DD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5231109">
      <w:bodyDiv w:val="1"/>
      <w:marLeft w:val="0"/>
      <w:marRight w:val="0"/>
      <w:marTop w:val="0"/>
      <w:marBottom w:val="0"/>
      <w:divBdr>
        <w:top w:val="none" w:sz="0" w:space="0" w:color="auto"/>
        <w:left w:val="none" w:sz="0" w:space="0" w:color="auto"/>
        <w:bottom w:val="none" w:sz="0" w:space="0" w:color="auto"/>
        <w:right w:val="none" w:sz="0" w:space="0" w:color="auto"/>
      </w:divBdr>
    </w:div>
    <w:div w:id="1373075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webSettings" Target="webSettings.xml"/><Relationship Id="rId7" Type="http://schemas.microsoft.com/office/2018/08/relationships/commentsExtensible" Target="commentsExtensible.xml"/><Relationship Id="rId2" Type="http://schemas.openxmlformats.org/officeDocument/2006/relationships/settings" Target="settings.xml"/><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theme" Target="theme/theme1.xml"/><Relationship Id="rId5" Type="http://schemas.microsoft.com/office/2011/relationships/commentsExtended" Target="commentsExtended.xml"/><Relationship Id="rId10" Type="http://schemas.microsoft.com/office/2011/relationships/people" Target="people.xml"/><Relationship Id="rId4" Type="http://schemas.openxmlformats.org/officeDocument/2006/relationships/comments" Target="comment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TotalTime>
  <Pages>2</Pages>
  <Words>544</Words>
  <Characters>3101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Brian Locke</cp:lastModifiedBy>
  <cp:revision>5</cp:revision>
  <dcterms:created xsi:type="dcterms:W3CDTF">2024-10-21T17:02:00Z</dcterms:created>
  <dcterms:modified xsi:type="dcterms:W3CDTF">2024-10-21T23:04:00Z</dcterms:modified>
</cp:coreProperties>
</file>