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0382" w14:textId="77777777"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Pulmonary Embolism location following splenectomy: a potential model for CTEPH development. </w:t>
      </w:r>
    </w:p>
    <w:p w14:paraId="442D6F23" w14:textId="55E69755"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Darren White, MD (1).  Mark Dodson, MD (2). </w:t>
      </w:r>
      <w:proofErr w:type="spellStart"/>
      <w:r>
        <w:rPr>
          <w:rFonts w:ascii="Calibri" w:hAnsi="Calibri" w:cs="Calibri"/>
          <w:kern w:val="0"/>
          <w:sz w:val="22"/>
          <w:szCs w:val="22"/>
          <w:lang w:val="en"/>
        </w:rPr>
        <w:t>Kaan</w:t>
      </w:r>
      <w:proofErr w:type="spellEnd"/>
      <w:r>
        <w:rPr>
          <w:rFonts w:ascii="Calibri" w:hAnsi="Calibri" w:cs="Calibri"/>
          <w:kern w:val="0"/>
          <w:sz w:val="22"/>
          <w:szCs w:val="22"/>
          <w:lang w:val="en"/>
        </w:rPr>
        <w:t xml:space="preserve"> </w:t>
      </w:r>
      <w:proofErr w:type="spellStart"/>
      <w:r>
        <w:rPr>
          <w:rFonts w:ascii="Calibri" w:hAnsi="Calibri" w:cs="Calibri"/>
          <w:kern w:val="0"/>
          <w:sz w:val="22"/>
          <w:szCs w:val="22"/>
          <w:lang w:val="en"/>
        </w:rPr>
        <w:t>Raif</w:t>
      </w:r>
      <w:proofErr w:type="spellEnd"/>
      <w:r>
        <w:rPr>
          <w:rFonts w:ascii="Calibri" w:hAnsi="Calibri" w:cs="Calibri"/>
          <w:kern w:val="0"/>
          <w:sz w:val="22"/>
          <w:szCs w:val="22"/>
          <w:lang w:val="en"/>
        </w:rPr>
        <w:t xml:space="preserve">, MD (3).  </w:t>
      </w:r>
      <w:commentRangeStart w:id="0"/>
      <w:r>
        <w:rPr>
          <w:rFonts w:ascii="Calibri" w:hAnsi="Calibri" w:cs="Calibri"/>
          <w:kern w:val="0"/>
          <w:sz w:val="22"/>
          <w:szCs w:val="22"/>
          <w:lang w:val="en"/>
        </w:rPr>
        <w:t>Brian Locke, MD (</w:t>
      </w:r>
      <w:ins w:id="1" w:author="Brian Locke" w:date="2024-10-15T10:36:00Z" w16du:dateUtc="2024-10-15T16:36:00Z">
        <w:r w:rsidR="00C60DD9">
          <w:rPr>
            <w:rFonts w:ascii="Calibri" w:hAnsi="Calibri" w:cs="Calibri"/>
            <w:kern w:val="0"/>
            <w:sz w:val="22"/>
            <w:szCs w:val="22"/>
            <w:lang w:val="en"/>
          </w:rPr>
          <w:t>1,</w:t>
        </w:r>
      </w:ins>
      <w:r>
        <w:rPr>
          <w:rFonts w:ascii="Calibri" w:hAnsi="Calibri" w:cs="Calibri"/>
          <w:kern w:val="0"/>
          <w:sz w:val="22"/>
          <w:szCs w:val="22"/>
          <w:lang w:val="en"/>
        </w:rPr>
        <w:t xml:space="preserve">2).   </w:t>
      </w:r>
      <w:commentRangeEnd w:id="0"/>
      <w:r w:rsidR="00C60DD9">
        <w:rPr>
          <w:rStyle w:val="CommentReference"/>
        </w:rPr>
        <w:commentReference w:id="0"/>
      </w:r>
    </w:p>
    <w:p w14:paraId="1E0D748C" w14:textId="69B4239C"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1.  University of Utah Division of Pulmon</w:t>
      </w:r>
      <w:del w:id="2" w:author="Brian Locke" w:date="2024-10-15T10:38:00Z" w16du:dateUtc="2024-10-15T16:38:00Z">
        <w:r w:rsidDel="00C60DD9">
          <w:rPr>
            <w:rFonts w:ascii="Calibri" w:hAnsi="Calibri" w:cs="Calibri"/>
            <w:kern w:val="0"/>
            <w:sz w:val="22"/>
            <w:szCs w:val="22"/>
            <w:lang w:val="en"/>
          </w:rPr>
          <w:delText>ol</w:delText>
        </w:r>
      </w:del>
      <w:ins w:id="3" w:author="Brian Locke" w:date="2024-10-15T10:38:00Z" w16du:dateUtc="2024-10-15T16:38:00Z">
        <w:r w:rsidR="00C60DD9">
          <w:rPr>
            <w:rFonts w:ascii="Calibri" w:hAnsi="Calibri" w:cs="Calibri"/>
            <w:kern w:val="0"/>
            <w:sz w:val="22"/>
            <w:szCs w:val="22"/>
            <w:lang w:val="en"/>
          </w:rPr>
          <w:t>ary</w:t>
        </w:r>
      </w:ins>
      <w:del w:id="4" w:author="Brian Locke" w:date="2024-10-15T10:38:00Z" w16du:dateUtc="2024-10-15T16:38:00Z">
        <w:r w:rsidDel="00C60DD9">
          <w:rPr>
            <w:rFonts w:ascii="Calibri" w:hAnsi="Calibri" w:cs="Calibri"/>
            <w:kern w:val="0"/>
            <w:sz w:val="22"/>
            <w:szCs w:val="22"/>
            <w:lang w:val="en"/>
          </w:rPr>
          <w:delText>ogy</w:delText>
        </w:r>
      </w:del>
      <w:ins w:id="5" w:author="Brian Locke" w:date="2024-10-15T10:38:00Z" w16du:dateUtc="2024-10-15T16:38:00Z">
        <w:r w:rsidR="00C60DD9">
          <w:rPr>
            <w:rFonts w:ascii="Calibri" w:hAnsi="Calibri" w:cs="Calibri"/>
            <w:kern w:val="0"/>
            <w:sz w:val="22"/>
            <w:szCs w:val="22"/>
            <w:lang w:val="en"/>
          </w:rPr>
          <w:t xml:space="preserve">, </w:t>
        </w:r>
      </w:ins>
      <w:del w:id="6" w:author="Brian Locke" w:date="2024-10-15T10:38:00Z" w16du:dateUtc="2024-10-15T16:38:00Z">
        <w:r w:rsidDel="00C60DD9">
          <w:rPr>
            <w:rFonts w:ascii="Calibri" w:hAnsi="Calibri" w:cs="Calibri"/>
            <w:kern w:val="0"/>
            <w:sz w:val="22"/>
            <w:szCs w:val="22"/>
            <w:lang w:val="en"/>
          </w:rPr>
          <w:delText xml:space="preserve"> and </w:delText>
        </w:r>
      </w:del>
      <w:r>
        <w:rPr>
          <w:rFonts w:ascii="Calibri" w:hAnsi="Calibri" w:cs="Calibri"/>
          <w:kern w:val="0"/>
          <w:sz w:val="22"/>
          <w:szCs w:val="22"/>
          <w:lang w:val="en"/>
        </w:rPr>
        <w:t>Critical Care</w:t>
      </w:r>
      <w:ins w:id="7" w:author="Brian Locke" w:date="2024-10-15T10:38:00Z" w16du:dateUtc="2024-10-15T16:38:00Z">
        <w:r w:rsidR="00C60DD9">
          <w:rPr>
            <w:rFonts w:ascii="Calibri" w:hAnsi="Calibri" w:cs="Calibri"/>
            <w:kern w:val="0"/>
            <w:sz w:val="22"/>
            <w:szCs w:val="22"/>
            <w:lang w:val="en"/>
          </w:rPr>
          <w:t>, and Occupational Pulmonary Medicine</w:t>
        </w:r>
      </w:ins>
    </w:p>
    <w:p w14:paraId="053CE8BE" w14:textId="13DA7A95"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2. Intermountain Medical Center </w:t>
      </w:r>
      <w:del w:id="8" w:author="Brian Locke" w:date="2024-10-15T10:38:00Z" w16du:dateUtc="2024-10-15T16:38:00Z">
        <w:r w:rsidDel="00C60DD9">
          <w:rPr>
            <w:rFonts w:ascii="Calibri" w:hAnsi="Calibri" w:cs="Calibri"/>
            <w:kern w:val="0"/>
            <w:sz w:val="22"/>
            <w:szCs w:val="22"/>
            <w:lang w:val="en"/>
          </w:rPr>
          <w:delText xml:space="preserve">Division </w:delText>
        </w:r>
      </w:del>
      <w:ins w:id="9" w:author="Brian Locke" w:date="2024-10-15T10:38:00Z" w16du:dateUtc="2024-10-15T16:38:00Z">
        <w:r w:rsidR="00C60DD9">
          <w:rPr>
            <w:rFonts w:ascii="Calibri" w:hAnsi="Calibri" w:cs="Calibri"/>
            <w:kern w:val="0"/>
            <w:sz w:val="22"/>
            <w:szCs w:val="22"/>
            <w:lang w:val="en"/>
          </w:rPr>
          <w:t>D</w:t>
        </w:r>
        <w:r w:rsidR="00C60DD9">
          <w:rPr>
            <w:rFonts w:ascii="Calibri" w:hAnsi="Calibri" w:cs="Calibri"/>
            <w:kern w:val="0"/>
            <w:sz w:val="22"/>
            <w:szCs w:val="22"/>
            <w:lang w:val="en"/>
          </w:rPr>
          <w:t>epartment</w:t>
        </w:r>
        <w:r w:rsidR="00C60DD9">
          <w:rPr>
            <w:rFonts w:ascii="Calibri" w:hAnsi="Calibri" w:cs="Calibri"/>
            <w:kern w:val="0"/>
            <w:sz w:val="22"/>
            <w:szCs w:val="22"/>
            <w:lang w:val="en"/>
          </w:rPr>
          <w:t xml:space="preserve"> </w:t>
        </w:r>
      </w:ins>
      <w:r>
        <w:rPr>
          <w:rFonts w:ascii="Calibri" w:hAnsi="Calibri" w:cs="Calibri"/>
          <w:kern w:val="0"/>
          <w:sz w:val="22"/>
          <w:szCs w:val="22"/>
          <w:lang w:val="en"/>
        </w:rPr>
        <w:t xml:space="preserve">of </w:t>
      </w:r>
      <w:del w:id="10" w:author="Brian Locke" w:date="2024-10-15T10:39:00Z" w16du:dateUtc="2024-10-15T16:39:00Z">
        <w:r w:rsidDel="00C60DD9">
          <w:rPr>
            <w:rFonts w:ascii="Calibri" w:hAnsi="Calibri" w:cs="Calibri"/>
            <w:kern w:val="0"/>
            <w:sz w:val="22"/>
            <w:szCs w:val="22"/>
            <w:lang w:val="en"/>
          </w:rPr>
          <w:delText xml:space="preserve">Pulmonology </w:delText>
        </w:r>
      </w:del>
      <w:ins w:id="11" w:author="Brian Locke" w:date="2024-10-15T10:39:00Z" w16du:dateUtc="2024-10-15T16:39:00Z">
        <w:r w:rsidR="00C60DD9">
          <w:rPr>
            <w:rFonts w:ascii="Calibri" w:hAnsi="Calibri" w:cs="Calibri"/>
            <w:kern w:val="0"/>
            <w:sz w:val="22"/>
            <w:szCs w:val="22"/>
            <w:lang w:val="en"/>
          </w:rPr>
          <w:t>Pulmon</w:t>
        </w:r>
        <w:r w:rsidR="00C60DD9">
          <w:rPr>
            <w:rFonts w:ascii="Calibri" w:hAnsi="Calibri" w:cs="Calibri"/>
            <w:kern w:val="0"/>
            <w:sz w:val="22"/>
            <w:szCs w:val="22"/>
            <w:lang w:val="en"/>
          </w:rPr>
          <w:t>ar</w:t>
        </w:r>
        <w:r w:rsidR="00C60DD9">
          <w:rPr>
            <w:rFonts w:ascii="Calibri" w:hAnsi="Calibri" w:cs="Calibri"/>
            <w:kern w:val="0"/>
            <w:sz w:val="22"/>
            <w:szCs w:val="22"/>
            <w:lang w:val="en"/>
          </w:rPr>
          <w:t xml:space="preserve">y </w:t>
        </w:r>
      </w:ins>
      <w:r>
        <w:rPr>
          <w:rFonts w:ascii="Calibri" w:hAnsi="Calibri" w:cs="Calibri"/>
          <w:kern w:val="0"/>
          <w:sz w:val="22"/>
          <w:szCs w:val="22"/>
          <w:lang w:val="en"/>
        </w:rPr>
        <w:t xml:space="preserve">and Critical Care  </w:t>
      </w:r>
    </w:p>
    <w:p w14:paraId="0CB97840" w14:textId="77777777"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3. University of Utah Division of Internal Medicine</w:t>
      </w:r>
    </w:p>
    <w:p w14:paraId="4246DDB5" w14:textId="63B5FA3B"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RATIONALE: </w:t>
      </w:r>
      <w:ins w:id="12" w:author="Brian Locke" w:date="2024-10-15T10:47:00Z">
        <w:r w:rsidR="001A09B8" w:rsidRPr="001A09B8">
          <w:rPr>
            <w:rFonts w:ascii="Calibri" w:hAnsi="Calibri" w:cs="Calibri"/>
            <w:kern w:val="0"/>
            <w:sz w:val="22"/>
            <w:szCs w:val="22"/>
          </w:rPr>
          <w:t>Prior splenectomy may predispose patients to developing Chronic Thromboembolic Pulmonary Hypertension (CTEPH) after pulmonary embolism</w:t>
        </w:r>
      </w:ins>
      <w:ins w:id="13" w:author="Brian Locke" w:date="2024-10-15T12:11:00Z" w16du:dateUtc="2024-10-15T18:11:00Z">
        <w:r w:rsidR="00163208">
          <w:rPr>
            <w:rFonts w:ascii="Calibri" w:hAnsi="Calibri" w:cs="Calibri"/>
            <w:kern w:val="0"/>
            <w:sz w:val="22"/>
            <w:szCs w:val="22"/>
          </w:rPr>
          <w:t xml:space="preserve"> (PE)</w:t>
        </w:r>
      </w:ins>
      <w:ins w:id="14" w:author="Brian Locke" w:date="2024-10-15T10:47:00Z">
        <w:r w:rsidR="001A09B8" w:rsidRPr="001A09B8">
          <w:rPr>
            <w:rFonts w:ascii="Calibri" w:hAnsi="Calibri" w:cs="Calibri"/>
            <w:kern w:val="0"/>
            <w:sz w:val="22"/>
            <w:szCs w:val="22"/>
          </w:rPr>
          <w:t>, as shown by a higher CTEPH prevalence than can be explained by their venous thromboembolism risk alone.</w:t>
        </w:r>
      </w:ins>
      <w:del w:id="15" w:author="Brian Locke" w:date="2024-10-15T10:47:00Z" w16du:dateUtc="2024-10-15T16:47:00Z">
        <w:r w:rsidDel="001A09B8">
          <w:rPr>
            <w:rFonts w:ascii="Calibri" w:hAnsi="Calibri" w:cs="Calibri"/>
            <w:kern w:val="0"/>
            <w:sz w:val="22"/>
            <w:szCs w:val="22"/>
            <w:lang w:val="en"/>
          </w:rPr>
          <w:delText xml:space="preserve"> </w:delText>
        </w:r>
      </w:del>
      <w:ins w:id="16" w:author="Brian Locke" w:date="2024-10-15T10:48:00Z" w16du:dateUtc="2024-10-15T16:48:00Z">
        <w:r w:rsidR="001A09B8">
          <w:rPr>
            <w:rFonts w:ascii="Calibri" w:hAnsi="Calibri" w:cs="Calibri"/>
            <w:kern w:val="0"/>
            <w:sz w:val="22"/>
            <w:szCs w:val="22"/>
            <w:lang w:val="en"/>
          </w:rPr>
          <w:t xml:space="preserve"> </w:t>
        </w:r>
      </w:ins>
      <w:ins w:id="17" w:author="Brian Locke" w:date="2024-10-15T10:49:00Z" w16du:dateUtc="2024-10-15T16:49:00Z">
        <w:r w:rsidR="001A09B8">
          <w:rPr>
            <w:rFonts w:ascii="Calibri" w:hAnsi="Calibri" w:cs="Calibri"/>
            <w:kern w:val="0"/>
            <w:sz w:val="22"/>
            <w:szCs w:val="22"/>
            <w:lang w:val="en"/>
          </w:rPr>
          <w:t xml:space="preserve">The mechanism </w:t>
        </w:r>
      </w:ins>
      <w:ins w:id="18" w:author="Brian Locke" w:date="2024-10-15T10:50:00Z" w16du:dateUtc="2024-10-15T16:50:00Z">
        <w:r w:rsidR="001A09B8">
          <w:rPr>
            <w:rFonts w:ascii="Calibri" w:hAnsi="Calibri" w:cs="Calibri"/>
            <w:kern w:val="0"/>
            <w:sz w:val="22"/>
            <w:szCs w:val="22"/>
            <w:lang w:val="en"/>
          </w:rPr>
          <w:t>leading patients to have an increased risk is not known, but might relate</w:t>
        </w:r>
      </w:ins>
      <w:ins w:id="19" w:author="Brian Locke" w:date="2024-10-15T10:51:00Z" w16du:dateUtc="2024-10-15T16:51:00Z">
        <w:r w:rsidR="001A09B8">
          <w:rPr>
            <w:rFonts w:ascii="Calibri" w:hAnsi="Calibri" w:cs="Calibri"/>
            <w:kern w:val="0"/>
            <w:sz w:val="22"/>
            <w:szCs w:val="22"/>
            <w:lang w:val="en"/>
          </w:rPr>
          <w:t xml:space="preserve"> to </w:t>
        </w:r>
      </w:ins>
      <w:del w:id="20" w:author="Brian Locke" w:date="2024-10-15T10:48:00Z" w16du:dateUtc="2024-10-15T16:48:00Z">
        <w:r w:rsidDel="001A09B8">
          <w:rPr>
            <w:rFonts w:ascii="Calibri" w:hAnsi="Calibri" w:cs="Calibri"/>
            <w:kern w:val="0"/>
            <w:sz w:val="22"/>
            <w:szCs w:val="22"/>
            <w:lang w:val="en"/>
          </w:rPr>
          <w:delText xml:space="preserve">A link between splenectomy and development of Chronic Thrombembolic Pulmonary Hypertension (CTEPH) following Pulmonary Embolism (PE) has been reported in the past.  The risk of CTEPH in splenectomy patients is higher than would be explained by increased VTE risk alone.  </w:delText>
        </w:r>
      </w:del>
      <w:del w:id="21" w:author="Brian Locke" w:date="2024-10-15T10:51:00Z" w16du:dateUtc="2024-10-15T16:51:00Z">
        <w:r w:rsidDel="001A09B8">
          <w:rPr>
            <w:rFonts w:ascii="Calibri" w:hAnsi="Calibri" w:cs="Calibri"/>
            <w:kern w:val="0"/>
            <w:sz w:val="22"/>
            <w:szCs w:val="22"/>
            <w:lang w:val="en"/>
          </w:rPr>
          <w:delText xml:space="preserve">We theorized that the location of clot, clot burden, or structure of clot may differ in the population of PE patients with splenectomy.   This may be related to </w:delText>
        </w:r>
      </w:del>
      <w:r>
        <w:rPr>
          <w:rFonts w:ascii="Calibri" w:hAnsi="Calibri" w:cs="Calibri"/>
          <w:kern w:val="0"/>
          <w:sz w:val="22"/>
          <w:szCs w:val="22"/>
          <w:lang w:val="en"/>
        </w:rPr>
        <w:t>microparticles normally cleared by the spleen</w:t>
      </w:r>
      <w:ins w:id="22" w:author="Brian Locke" w:date="2024-10-15T10:51:00Z" w16du:dateUtc="2024-10-15T16:51:00Z">
        <w:r w:rsidR="001A09B8">
          <w:rPr>
            <w:rFonts w:ascii="Calibri" w:hAnsi="Calibri" w:cs="Calibri"/>
            <w:kern w:val="0"/>
            <w:sz w:val="22"/>
            <w:szCs w:val="22"/>
            <w:lang w:val="en"/>
          </w:rPr>
          <w:t xml:space="preserve"> that </w:t>
        </w:r>
      </w:ins>
      <w:del w:id="23" w:author="Brian Locke" w:date="2024-10-15T10:51:00Z" w16du:dateUtc="2024-10-15T16:51:00Z">
        <w:r w:rsidDel="001A09B8">
          <w:rPr>
            <w:rFonts w:ascii="Calibri" w:hAnsi="Calibri" w:cs="Calibri"/>
            <w:kern w:val="0"/>
            <w:sz w:val="22"/>
            <w:szCs w:val="22"/>
            <w:lang w:val="en"/>
          </w:rPr>
          <w:delText xml:space="preserve"> which </w:delText>
        </w:r>
      </w:del>
      <w:r>
        <w:rPr>
          <w:rFonts w:ascii="Calibri" w:hAnsi="Calibri" w:cs="Calibri"/>
          <w:kern w:val="0"/>
          <w:sz w:val="22"/>
          <w:szCs w:val="22"/>
          <w:lang w:val="en"/>
        </w:rPr>
        <w:t xml:space="preserve">contribute to clot formation in distal arteries or interfere with breakdown of clots. </w:t>
      </w:r>
      <w:ins w:id="24" w:author="Brian Locke" w:date="2024-10-15T10:51:00Z" w16du:dateUtc="2024-10-15T16:51:00Z">
        <w:r w:rsidR="001A09B8">
          <w:rPr>
            <w:rFonts w:ascii="Calibri" w:hAnsi="Calibri" w:cs="Calibri"/>
            <w:kern w:val="0"/>
            <w:sz w:val="22"/>
            <w:szCs w:val="22"/>
            <w:lang w:val="en"/>
          </w:rPr>
          <w:t xml:space="preserve">We theorized that the </w:t>
        </w:r>
        <w:commentRangeStart w:id="25"/>
        <w:r w:rsidR="001A09B8">
          <w:rPr>
            <w:rFonts w:ascii="Calibri" w:hAnsi="Calibri" w:cs="Calibri"/>
            <w:kern w:val="0"/>
            <w:sz w:val="22"/>
            <w:szCs w:val="22"/>
            <w:lang w:val="en"/>
          </w:rPr>
          <w:t xml:space="preserve">location of clot, clot burden, or structure </w:t>
        </w:r>
      </w:ins>
      <w:commentRangeEnd w:id="25"/>
      <w:ins w:id="26" w:author="Brian Locke" w:date="2024-10-15T10:54:00Z" w16du:dateUtc="2024-10-15T16:54:00Z">
        <w:r w:rsidR="001A09B8">
          <w:rPr>
            <w:rStyle w:val="CommentReference"/>
          </w:rPr>
          <w:commentReference w:id="25"/>
        </w:r>
      </w:ins>
      <w:ins w:id="27" w:author="Brian Locke" w:date="2024-10-15T10:51:00Z" w16du:dateUtc="2024-10-15T16:51:00Z">
        <w:r w:rsidR="001A09B8">
          <w:rPr>
            <w:rFonts w:ascii="Calibri" w:hAnsi="Calibri" w:cs="Calibri"/>
            <w:kern w:val="0"/>
            <w:sz w:val="22"/>
            <w:szCs w:val="22"/>
            <w:lang w:val="en"/>
          </w:rPr>
          <w:t>of clot may differ in the population of PE patients with splenectomy.</w:t>
        </w:r>
      </w:ins>
      <w:del w:id="28" w:author="Brian Locke" w:date="2024-10-15T10:52:00Z" w16du:dateUtc="2024-10-15T16:52:00Z">
        <w:r w:rsidDel="001A09B8">
          <w:rPr>
            <w:rFonts w:ascii="Calibri" w:hAnsi="Calibri" w:cs="Calibri"/>
            <w:kern w:val="0"/>
            <w:sz w:val="22"/>
            <w:szCs w:val="22"/>
            <w:lang w:val="en"/>
          </w:rPr>
          <w:delText xml:space="preserve">  Understanding clot location may allow further understanding to the mechanism by which patients develop CTEPH after PE. </w:delText>
        </w:r>
      </w:del>
    </w:p>
    <w:p w14:paraId="33B433E8" w14:textId="26295EF7" w:rsidR="00000000" w:rsidRDefault="00000000">
      <w:pPr>
        <w:widowControl w:val="0"/>
        <w:autoSpaceDE w:val="0"/>
        <w:autoSpaceDN w:val="0"/>
        <w:adjustRightInd w:val="0"/>
        <w:spacing w:after="200" w:line="276" w:lineRule="auto"/>
        <w:rPr>
          <w:rFonts w:ascii="Calibri" w:hAnsi="Calibri" w:cs="Calibri"/>
          <w:kern w:val="0"/>
          <w:sz w:val="22"/>
          <w:szCs w:val="22"/>
          <w:lang w:val="en"/>
        </w:rPr>
      </w:pPr>
      <w:del w:id="29" w:author="Brian Locke" w:date="2024-10-15T10:54:00Z" w16du:dateUtc="2024-10-15T16:54:00Z">
        <w:r w:rsidDel="001A09B8">
          <w:rPr>
            <w:rFonts w:ascii="Calibri" w:hAnsi="Calibri" w:cs="Calibri"/>
            <w:kern w:val="0"/>
            <w:sz w:val="22"/>
            <w:szCs w:val="22"/>
            <w:lang w:val="en"/>
          </w:rPr>
          <w:delText xml:space="preserve"> </w:delText>
        </w:r>
      </w:del>
      <w:r>
        <w:rPr>
          <w:rFonts w:ascii="Calibri" w:hAnsi="Calibri" w:cs="Calibri"/>
          <w:kern w:val="0"/>
          <w:sz w:val="22"/>
          <w:szCs w:val="22"/>
          <w:lang w:val="en"/>
        </w:rPr>
        <w:t xml:space="preserve">METHODS:  We performed a retrospective review of patients with splenectomy and PE compared against </w:t>
      </w:r>
      <w:del w:id="30" w:author="Brian Locke" w:date="2024-10-15T10:54:00Z" w16du:dateUtc="2024-10-15T16:54:00Z">
        <w:r w:rsidDel="001A09B8">
          <w:rPr>
            <w:rFonts w:ascii="Calibri" w:hAnsi="Calibri" w:cs="Calibri"/>
            <w:kern w:val="0"/>
            <w:sz w:val="22"/>
            <w:szCs w:val="22"/>
            <w:lang w:val="en"/>
          </w:rPr>
          <w:delText xml:space="preserve"> </w:delText>
        </w:r>
      </w:del>
      <w:r>
        <w:rPr>
          <w:rFonts w:ascii="Calibri" w:hAnsi="Calibri" w:cs="Calibri"/>
          <w:kern w:val="0"/>
          <w:sz w:val="22"/>
          <w:szCs w:val="22"/>
          <w:lang w:val="en"/>
        </w:rPr>
        <w:t xml:space="preserve">all comers with PE in </w:t>
      </w:r>
      <w:commentRangeStart w:id="31"/>
      <w:commentRangeStart w:id="32"/>
      <w:r>
        <w:rPr>
          <w:rFonts w:ascii="Calibri" w:hAnsi="Calibri" w:cs="Calibri"/>
          <w:kern w:val="0"/>
          <w:sz w:val="22"/>
          <w:szCs w:val="22"/>
          <w:lang w:val="en"/>
        </w:rPr>
        <w:t>our multihospital medical system</w:t>
      </w:r>
      <w:commentRangeEnd w:id="31"/>
      <w:r w:rsidR="001A09B8">
        <w:rPr>
          <w:rStyle w:val="CommentReference"/>
        </w:rPr>
        <w:commentReference w:id="31"/>
      </w:r>
      <w:commentRangeEnd w:id="32"/>
      <w:r w:rsidR="001A09B8">
        <w:rPr>
          <w:rStyle w:val="CommentReference"/>
        </w:rPr>
        <w:commentReference w:id="32"/>
      </w:r>
      <w:r>
        <w:rPr>
          <w:rFonts w:ascii="Calibri" w:hAnsi="Calibri" w:cs="Calibri"/>
          <w:kern w:val="0"/>
          <w:sz w:val="22"/>
          <w:szCs w:val="22"/>
          <w:lang w:val="en"/>
        </w:rPr>
        <w:t xml:space="preserve">. </w:t>
      </w:r>
      <w:del w:id="33" w:author="Brian Locke" w:date="2024-10-15T11:01:00Z" w16du:dateUtc="2024-10-15T17:01:00Z">
        <w:r w:rsidDel="009D3020">
          <w:rPr>
            <w:rFonts w:ascii="Calibri" w:hAnsi="Calibri" w:cs="Calibri"/>
            <w:kern w:val="0"/>
            <w:sz w:val="22"/>
            <w:szCs w:val="22"/>
            <w:lang w:val="en"/>
          </w:rPr>
          <w:delText xml:space="preserve"> </w:delText>
        </w:r>
      </w:del>
      <w:r>
        <w:rPr>
          <w:rFonts w:ascii="Calibri" w:hAnsi="Calibri" w:cs="Calibri"/>
          <w:kern w:val="0"/>
          <w:sz w:val="22"/>
          <w:szCs w:val="22"/>
          <w:lang w:val="en"/>
        </w:rPr>
        <w:t xml:space="preserve">Two physicians independently analyzed the patient's CT angiography images from </w:t>
      </w:r>
      <w:commentRangeStart w:id="34"/>
      <w:r>
        <w:rPr>
          <w:rFonts w:ascii="Calibri" w:hAnsi="Calibri" w:cs="Calibri"/>
          <w:kern w:val="0"/>
          <w:sz w:val="22"/>
          <w:szCs w:val="22"/>
          <w:lang w:val="en"/>
        </w:rPr>
        <w:t>index PE</w:t>
      </w:r>
      <w:commentRangeEnd w:id="34"/>
      <w:r w:rsidR="001A09B8">
        <w:rPr>
          <w:rStyle w:val="CommentReference"/>
        </w:rPr>
        <w:commentReference w:id="34"/>
      </w:r>
      <w:r>
        <w:rPr>
          <w:rFonts w:ascii="Calibri" w:hAnsi="Calibri" w:cs="Calibri"/>
          <w:kern w:val="0"/>
          <w:sz w:val="22"/>
          <w:szCs w:val="22"/>
          <w:lang w:val="en"/>
        </w:rPr>
        <w:t xml:space="preserve">. </w:t>
      </w:r>
      <w:del w:id="35" w:author="Brian Locke" w:date="2024-10-15T11:01:00Z" w16du:dateUtc="2024-10-15T17:01:00Z">
        <w:r w:rsidDel="009D3020">
          <w:rPr>
            <w:rFonts w:ascii="Calibri" w:hAnsi="Calibri" w:cs="Calibri"/>
            <w:kern w:val="0"/>
            <w:sz w:val="22"/>
            <w:szCs w:val="22"/>
            <w:lang w:val="en"/>
          </w:rPr>
          <w:delText xml:space="preserve"> </w:delText>
        </w:r>
      </w:del>
      <w:r>
        <w:rPr>
          <w:rFonts w:ascii="Calibri" w:hAnsi="Calibri" w:cs="Calibri"/>
          <w:kern w:val="0"/>
          <w:sz w:val="22"/>
          <w:szCs w:val="22"/>
          <w:lang w:val="en"/>
        </w:rPr>
        <w:t xml:space="preserve">We </w:t>
      </w:r>
      <w:del w:id="36" w:author="Brian Locke" w:date="2024-10-15T10:57:00Z" w16du:dateUtc="2024-10-15T16:57:00Z">
        <w:r w:rsidDel="001A09B8">
          <w:rPr>
            <w:rFonts w:ascii="Calibri" w:hAnsi="Calibri" w:cs="Calibri"/>
            <w:kern w:val="0"/>
            <w:sz w:val="22"/>
            <w:szCs w:val="22"/>
            <w:lang w:val="en"/>
          </w:rPr>
          <w:delText xml:space="preserve">analyzed </w:delText>
        </w:r>
      </w:del>
      <w:ins w:id="37" w:author="Brian Locke" w:date="2024-10-15T10:57:00Z" w16du:dateUtc="2024-10-15T16:57:00Z">
        <w:r w:rsidR="001A09B8">
          <w:rPr>
            <w:rFonts w:ascii="Calibri" w:hAnsi="Calibri" w:cs="Calibri"/>
            <w:kern w:val="0"/>
            <w:sz w:val="22"/>
            <w:szCs w:val="22"/>
            <w:lang w:val="en"/>
          </w:rPr>
          <w:t>quantified</w:t>
        </w:r>
        <w:r w:rsidR="001A09B8">
          <w:rPr>
            <w:rFonts w:ascii="Calibri" w:hAnsi="Calibri" w:cs="Calibri"/>
            <w:kern w:val="0"/>
            <w:sz w:val="22"/>
            <w:szCs w:val="22"/>
            <w:lang w:val="en"/>
          </w:rPr>
          <w:t xml:space="preserve"> </w:t>
        </w:r>
      </w:ins>
      <w:r>
        <w:rPr>
          <w:rFonts w:ascii="Calibri" w:hAnsi="Calibri" w:cs="Calibri"/>
          <w:kern w:val="0"/>
          <w:sz w:val="22"/>
          <w:szCs w:val="22"/>
          <w:lang w:val="en"/>
        </w:rPr>
        <w:t xml:space="preserve">clot burden based on the </w:t>
      </w:r>
      <w:commentRangeStart w:id="38"/>
      <w:proofErr w:type="spellStart"/>
      <w:r>
        <w:rPr>
          <w:rFonts w:ascii="Calibri" w:hAnsi="Calibri" w:cs="Calibri"/>
          <w:kern w:val="0"/>
          <w:sz w:val="22"/>
          <w:szCs w:val="22"/>
          <w:lang w:val="en"/>
        </w:rPr>
        <w:t>Qanadli</w:t>
      </w:r>
      <w:proofErr w:type="spellEnd"/>
      <w:r>
        <w:rPr>
          <w:rFonts w:ascii="Calibri" w:hAnsi="Calibri" w:cs="Calibri"/>
          <w:kern w:val="0"/>
          <w:sz w:val="22"/>
          <w:szCs w:val="22"/>
          <w:lang w:val="en"/>
        </w:rPr>
        <w:t xml:space="preserve"> index</w:t>
      </w:r>
      <w:commentRangeEnd w:id="38"/>
      <w:r w:rsidR="009D3020">
        <w:rPr>
          <w:rStyle w:val="CommentReference"/>
        </w:rPr>
        <w:commentReference w:id="38"/>
      </w:r>
      <w:r>
        <w:rPr>
          <w:rFonts w:ascii="Calibri" w:hAnsi="Calibri" w:cs="Calibri"/>
          <w:kern w:val="0"/>
          <w:sz w:val="22"/>
          <w:szCs w:val="22"/>
          <w:lang w:val="en"/>
        </w:rPr>
        <w:t xml:space="preserve">, characterized PE as peripheral or central, and evaluated for evidence of chronic </w:t>
      </w:r>
      <w:proofErr w:type="gramStart"/>
      <w:r>
        <w:rPr>
          <w:rFonts w:ascii="Calibri" w:hAnsi="Calibri" w:cs="Calibri"/>
          <w:kern w:val="0"/>
          <w:sz w:val="22"/>
          <w:szCs w:val="22"/>
          <w:lang w:val="en"/>
        </w:rPr>
        <w:t>PE .</w:t>
      </w:r>
      <w:proofErr w:type="gramEnd"/>
      <w:r>
        <w:rPr>
          <w:rFonts w:ascii="Calibri" w:hAnsi="Calibri" w:cs="Calibri"/>
          <w:kern w:val="0"/>
          <w:sz w:val="22"/>
          <w:szCs w:val="22"/>
          <w:lang w:val="en"/>
        </w:rPr>
        <w:t xml:space="preserve"> </w:t>
      </w:r>
      <w:ins w:id="39" w:author="Brian Locke" w:date="2024-10-15T12:07:00Z" w16du:dateUtc="2024-10-15T18:07:00Z">
        <w:r w:rsidR="00163208">
          <w:rPr>
            <w:rFonts w:ascii="Calibri" w:hAnsi="Calibri" w:cs="Calibri"/>
            <w:kern w:val="0"/>
            <w:sz w:val="22"/>
            <w:szCs w:val="22"/>
            <w:lang w:val="en"/>
          </w:rPr>
          <w:t>Logistic regression (central vs peripheral</w:t>
        </w:r>
      </w:ins>
      <w:ins w:id="40" w:author="Brian Locke" w:date="2024-10-15T12:11:00Z" w16du:dateUtc="2024-10-15T18:11:00Z">
        <w:r w:rsidR="00163208">
          <w:rPr>
            <w:rFonts w:ascii="Calibri" w:hAnsi="Calibri" w:cs="Calibri"/>
            <w:kern w:val="0"/>
            <w:sz w:val="22"/>
            <w:szCs w:val="22"/>
            <w:lang w:val="en"/>
          </w:rPr>
          <w:t>, [chronic changes vs not?]</w:t>
        </w:r>
      </w:ins>
      <w:ins w:id="41" w:author="Brian Locke" w:date="2024-10-15T12:07:00Z" w16du:dateUtc="2024-10-15T18:07:00Z">
        <w:r w:rsidR="00163208">
          <w:rPr>
            <w:rFonts w:ascii="Calibri" w:hAnsi="Calibri" w:cs="Calibri"/>
            <w:kern w:val="0"/>
            <w:sz w:val="22"/>
            <w:szCs w:val="22"/>
            <w:lang w:val="en"/>
          </w:rPr>
          <w:t>) and Poisson (</w:t>
        </w:r>
        <w:proofErr w:type="spellStart"/>
        <w:r w:rsidR="00163208">
          <w:rPr>
            <w:rFonts w:ascii="Calibri" w:hAnsi="Calibri" w:cs="Calibri"/>
            <w:kern w:val="0"/>
            <w:sz w:val="22"/>
            <w:szCs w:val="22"/>
            <w:lang w:val="en"/>
          </w:rPr>
          <w:t>Qanadli</w:t>
        </w:r>
        <w:proofErr w:type="spellEnd"/>
        <w:r w:rsidR="00163208">
          <w:rPr>
            <w:rFonts w:ascii="Calibri" w:hAnsi="Calibri" w:cs="Calibri"/>
            <w:kern w:val="0"/>
            <w:sz w:val="22"/>
            <w:szCs w:val="22"/>
            <w:lang w:val="en"/>
          </w:rPr>
          <w:t xml:space="preserve"> score) </w:t>
        </w:r>
      </w:ins>
      <w:del w:id="42" w:author="Brian Locke" w:date="2024-10-15T12:07:00Z" w16du:dateUtc="2024-10-15T18:07:00Z">
        <w:r w:rsidDel="00163208">
          <w:rPr>
            <w:rFonts w:ascii="Calibri" w:hAnsi="Calibri" w:cs="Calibri"/>
            <w:kern w:val="0"/>
            <w:sz w:val="22"/>
            <w:szCs w:val="22"/>
            <w:lang w:val="en"/>
          </w:rPr>
          <w:delText xml:space="preserve">Poisson </w:delText>
        </w:r>
      </w:del>
      <w:r>
        <w:rPr>
          <w:rFonts w:ascii="Calibri" w:hAnsi="Calibri" w:cs="Calibri"/>
          <w:kern w:val="0"/>
          <w:sz w:val="22"/>
          <w:szCs w:val="22"/>
          <w:lang w:val="en"/>
        </w:rPr>
        <w:t>regression</w:t>
      </w:r>
      <w:ins w:id="43" w:author="Brian Locke" w:date="2024-10-15T12:07:00Z" w16du:dateUtc="2024-10-15T18:07:00Z">
        <w:r w:rsidR="00163208">
          <w:rPr>
            <w:rFonts w:ascii="Calibri" w:hAnsi="Calibri" w:cs="Calibri"/>
            <w:kern w:val="0"/>
            <w:sz w:val="22"/>
            <w:szCs w:val="22"/>
            <w:lang w:val="en"/>
          </w:rPr>
          <w:t>s</w:t>
        </w:r>
      </w:ins>
      <w:r>
        <w:rPr>
          <w:rFonts w:ascii="Calibri" w:hAnsi="Calibri" w:cs="Calibri"/>
          <w:kern w:val="0"/>
          <w:sz w:val="22"/>
          <w:szCs w:val="22"/>
          <w:lang w:val="en"/>
        </w:rPr>
        <w:t xml:space="preserve"> </w:t>
      </w:r>
      <w:del w:id="44" w:author="Brian Locke" w:date="2024-10-15T12:07:00Z" w16du:dateUtc="2024-10-15T18:07:00Z">
        <w:r w:rsidDel="00163208">
          <w:rPr>
            <w:rFonts w:ascii="Calibri" w:hAnsi="Calibri" w:cs="Calibri"/>
            <w:kern w:val="0"/>
            <w:sz w:val="22"/>
            <w:szCs w:val="22"/>
            <w:lang w:val="en"/>
          </w:rPr>
          <w:delText xml:space="preserve">was </w:delText>
        </w:r>
      </w:del>
      <w:ins w:id="45" w:author="Brian Locke" w:date="2024-10-15T12:07:00Z" w16du:dateUtc="2024-10-15T18:07:00Z">
        <w:r w:rsidR="00163208">
          <w:rPr>
            <w:rFonts w:ascii="Calibri" w:hAnsi="Calibri" w:cs="Calibri"/>
            <w:kern w:val="0"/>
            <w:sz w:val="22"/>
            <w:szCs w:val="22"/>
            <w:lang w:val="en"/>
          </w:rPr>
          <w:t>w</w:t>
        </w:r>
        <w:r w:rsidR="00163208">
          <w:rPr>
            <w:rFonts w:ascii="Calibri" w:hAnsi="Calibri" w:cs="Calibri"/>
            <w:kern w:val="0"/>
            <w:sz w:val="22"/>
            <w:szCs w:val="22"/>
            <w:lang w:val="en"/>
          </w:rPr>
          <w:t>ere</w:t>
        </w:r>
        <w:r w:rsidR="00163208">
          <w:rPr>
            <w:rFonts w:ascii="Calibri" w:hAnsi="Calibri" w:cs="Calibri"/>
            <w:kern w:val="0"/>
            <w:sz w:val="22"/>
            <w:szCs w:val="22"/>
            <w:lang w:val="en"/>
          </w:rPr>
          <w:t xml:space="preserve"> </w:t>
        </w:r>
      </w:ins>
      <w:r>
        <w:rPr>
          <w:rFonts w:ascii="Calibri" w:hAnsi="Calibri" w:cs="Calibri"/>
          <w:kern w:val="0"/>
          <w:sz w:val="22"/>
          <w:szCs w:val="22"/>
          <w:lang w:val="en"/>
        </w:rPr>
        <w:t xml:space="preserve">used to evaluate for independent association </w:t>
      </w:r>
      <w:ins w:id="46" w:author="Brian Locke" w:date="2024-10-15T12:07:00Z" w16du:dateUtc="2024-10-15T18:07:00Z">
        <w:r w:rsidR="00163208">
          <w:rPr>
            <w:rFonts w:ascii="Calibri" w:hAnsi="Calibri" w:cs="Calibri"/>
            <w:kern w:val="0"/>
            <w:sz w:val="22"/>
            <w:szCs w:val="22"/>
            <w:lang w:val="en"/>
          </w:rPr>
          <w:t>between prior</w:t>
        </w:r>
      </w:ins>
      <w:del w:id="47" w:author="Brian Locke" w:date="2024-10-15T12:07:00Z" w16du:dateUtc="2024-10-15T18:07:00Z">
        <w:r w:rsidDel="00163208">
          <w:rPr>
            <w:rFonts w:ascii="Calibri" w:hAnsi="Calibri" w:cs="Calibri"/>
            <w:kern w:val="0"/>
            <w:sz w:val="22"/>
            <w:szCs w:val="22"/>
            <w:lang w:val="en"/>
          </w:rPr>
          <w:delText>of</w:delText>
        </w:r>
      </w:del>
      <w:r>
        <w:rPr>
          <w:rFonts w:ascii="Calibri" w:hAnsi="Calibri" w:cs="Calibri"/>
          <w:kern w:val="0"/>
          <w:sz w:val="22"/>
          <w:szCs w:val="22"/>
          <w:lang w:val="en"/>
        </w:rPr>
        <w:t xml:space="preserve"> splenectomy </w:t>
      </w:r>
      <w:ins w:id="48" w:author="Brian Locke" w:date="2024-10-15T12:07:00Z" w16du:dateUtc="2024-10-15T18:07:00Z">
        <w:r w:rsidR="00163208">
          <w:rPr>
            <w:rFonts w:ascii="Calibri" w:hAnsi="Calibri" w:cs="Calibri"/>
            <w:kern w:val="0"/>
            <w:sz w:val="22"/>
            <w:szCs w:val="22"/>
            <w:lang w:val="en"/>
          </w:rPr>
          <w:t xml:space="preserve">and PE characteristics after accounting for </w:t>
        </w:r>
      </w:ins>
      <w:del w:id="49" w:author="Brian Locke" w:date="2024-10-15T12:08:00Z" w16du:dateUtc="2024-10-15T18:08:00Z">
        <w:r w:rsidDel="00163208">
          <w:rPr>
            <w:rFonts w:ascii="Calibri" w:hAnsi="Calibri" w:cs="Calibri"/>
            <w:kern w:val="0"/>
            <w:sz w:val="22"/>
            <w:szCs w:val="22"/>
            <w:lang w:val="en"/>
          </w:rPr>
          <w:delText xml:space="preserve">with Qanadli score.  We performed logistic regression to evaluate odds ratio for central PE comparing splenectomy status as well as </w:delText>
        </w:r>
      </w:del>
      <w:r>
        <w:rPr>
          <w:rFonts w:ascii="Calibri" w:hAnsi="Calibri" w:cs="Calibri"/>
          <w:kern w:val="0"/>
          <w:sz w:val="22"/>
          <w:szCs w:val="22"/>
          <w:lang w:val="en"/>
        </w:rPr>
        <w:t xml:space="preserve">age, </w:t>
      </w:r>
      <w:commentRangeStart w:id="50"/>
      <w:r>
        <w:rPr>
          <w:rFonts w:ascii="Calibri" w:hAnsi="Calibri" w:cs="Calibri"/>
          <w:kern w:val="0"/>
          <w:sz w:val="22"/>
          <w:szCs w:val="22"/>
          <w:lang w:val="en"/>
        </w:rPr>
        <w:t>gender</w:t>
      </w:r>
      <w:commentRangeEnd w:id="50"/>
      <w:r w:rsidR="00163208">
        <w:rPr>
          <w:rStyle w:val="CommentReference"/>
        </w:rPr>
        <w:commentReference w:id="50"/>
      </w:r>
      <w:r>
        <w:rPr>
          <w:rFonts w:ascii="Calibri" w:hAnsi="Calibri" w:cs="Calibri"/>
          <w:kern w:val="0"/>
          <w:sz w:val="22"/>
          <w:szCs w:val="22"/>
          <w:lang w:val="en"/>
        </w:rPr>
        <w:t xml:space="preserve"> and BMI. </w:t>
      </w:r>
      <w:del w:id="51" w:author="Brian Locke" w:date="2024-10-15T11:01:00Z" w16du:dateUtc="2024-10-15T17:01:00Z">
        <w:r w:rsidDel="009D3020">
          <w:rPr>
            <w:rFonts w:ascii="Calibri" w:hAnsi="Calibri" w:cs="Calibri"/>
            <w:kern w:val="0"/>
            <w:sz w:val="22"/>
            <w:szCs w:val="22"/>
            <w:lang w:val="en"/>
          </w:rPr>
          <w:delText xml:space="preserve">  </w:delText>
        </w:r>
      </w:del>
      <w:commentRangeStart w:id="52"/>
      <w:r>
        <w:rPr>
          <w:rFonts w:ascii="Calibri" w:hAnsi="Calibri" w:cs="Calibri"/>
          <w:kern w:val="0"/>
          <w:sz w:val="22"/>
          <w:szCs w:val="22"/>
          <w:lang w:val="en"/>
        </w:rPr>
        <w:t xml:space="preserve">We collected secondary data points to compare in each group as well including characteristics of clot burden (PA dilation, echocardiogram indicators of right heart strain, vital signs during hospitalization or ER visit).   </w:t>
      </w:r>
      <w:commentRangeEnd w:id="52"/>
      <w:r w:rsidR="009D3020">
        <w:rPr>
          <w:rStyle w:val="CommentReference"/>
        </w:rPr>
        <w:commentReference w:id="52"/>
      </w:r>
    </w:p>
    <w:p w14:paraId="23382C3E" w14:textId="71400472"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 RESULTS</w:t>
      </w:r>
      <w:del w:id="53" w:author="Brian Locke" w:date="2024-10-15T12:21:00Z" w16du:dateUtc="2024-10-15T18:21:00Z">
        <w:r w:rsidDel="006755F8">
          <w:rPr>
            <w:rFonts w:ascii="Calibri" w:hAnsi="Calibri" w:cs="Calibri"/>
            <w:kern w:val="0"/>
            <w:sz w:val="22"/>
            <w:szCs w:val="22"/>
            <w:lang w:val="en"/>
          </w:rPr>
          <w:delText xml:space="preserve">:  </w:delText>
        </w:r>
      </w:del>
      <w:ins w:id="54" w:author="Brian Locke" w:date="2024-10-15T12:21:00Z" w16du:dateUtc="2024-10-15T18:21:00Z">
        <w:r w:rsidR="006755F8">
          <w:rPr>
            <w:rFonts w:ascii="Calibri" w:hAnsi="Calibri" w:cs="Calibri"/>
            <w:kern w:val="0"/>
            <w:sz w:val="22"/>
            <w:szCs w:val="22"/>
            <w:lang w:val="en"/>
          </w:rPr>
          <w:t xml:space="preserve">: </w:t>
        </w:r>
        <w:r w:rsidR="006755F8">
          <w:rPr>
            <w:rFonts w:ascii="Calibri" w:hAnsi="Calibri" w:cs="Calibri"/>
            <w:kern w:val="0"/>
            <w:sz w:val="22"/>
            <w:szCs w:val="22"/>
            <w:lang w:val="en"/>
          </w:rPr>
          <w:t xml:space="preserve">[would report N included, %male/female, age, and BMI] </w:t>
        </w:r>
      </w:ins>
      <w:r>
        <w:rPr>
          <w:rFonts w:ascii="Calibri" w:hAnsi="Calibri" w:cs="Calibri"/>
          <w:kern w:val="0"/>
          <w:sz w:val="22"/>
          <w:szCs w:val="22"/>
          <w:lang w:val="en"/>
        </w:rPr>
        <w:t>There was</w:t>
      </w:r>
      <w:ins w:id="55" w:author="Brian Locke" w:date="2024-10-15T12:04:00Z" w16du:dateUtc="2024-10-15T18:04:00Z">
        <w:r w:rsidR="00163208">
          <w:rPr>
            <w:rFonts w:ascii="Calibri" w:hAnsi="Calibri" w:cs="Calibri"/>
            <w:kern w:val="0"/>
            <w:sz w:val="22"/>
            <w:szCs w:val="22"/>
            <w:lang w:val="en"/>
          </w:rPr>
          <w:t xml:space="preserve"> high</w:t>
        </w:r>
      </w:ins>
      <w:r>
        <w:rPr>
          <w:rFonts w:ascii="Calibri" w:hAnsi="Calibri" w:cs="Calibri"/>
          <w:kern w:val="0"/>
          <w:sz w:val="22"/>
          <w:szCs w:val="22"/>
          <w:lang w:val="en"/>
        </w:rPr>
        <w:t xml:space="preserve"> </w:t>
      </w:r>
      <w:ins w:id="56" w:author="Brian Locke" w:date="2024-10-15T11:01:00Z" w16du:dateUtc="2024-10-15T17:01:00Z">
        <w:r w:rsidR="009D3020">
          <w:rPr>
            <w:rFonts w:ascii="Calibri" w:hAnsi="Calibri" w:cs="Calibri"/>
            <w:kern w:val="0"/>
            <w:sz w:val="22"/>
            <w:szCs w:val="22"/>
            <w:lang w:val="en"/>
          </w:rPr>
          <w:t xml:space="preserve">inter-rater </w:t>
        </w:r>
      </w:ins>
      <w:del w:id="57" w:author="Brian Locke" w:date="2024-10-15T11:01:00Z" w16du:dateUtc="2024-10-15T17:01:00Z">
        <w:r w:rsidDel="009D3020">
          <w:rPr>
            <w:rFonts w:ascii="Calibri" w:hAnsi="Calibri" w:cs="Calibri"/>
            <w:kern w:val="0"/>
            <w:sz w:val="22"/>
            <w:szCs w:val="22"/>
            <w:lang w:val="en"/>
          </w:rPr>
          <w:delText xml:space="preserve">high </w:delText>
        </w:r>
      </w:del>
      <w:r>
        <w:rPr>
          <w:rFonts w:ascii="Calibri" w:hAnsi="Calibri" w:cs="Calibri"/>
          <w:kern w:val="0"/>
          <w:sz w:val="22"/>
          <w:szCs w:val="22"/>
          <w:lang w:val="en"/>
        </w:rPr>
        <w:t>agreement between central vs</w:t>
      </w:r>
      <w:ins w:id="58" w:author="Brian Locke" w:date="2024-10-15T11:02:00Z" w16du:dateUtc="2024-10-15T17:02:00Z">
        <w:r w:rsidR="009D3020">
          <w:rPr>
            <w:rFonts w:ascii="Calibri" w:hAnsi="Calibri" w:cs="Calibri"/>
            <w:kern w:val="0"/>
            <w:sz w:val="22"/>
            <w:szCs w:val="22"/>
            <w:lang w:val="en"/>
          </w:rPr>
          <w:t>.</w:t>
        </w:r>
      </w:ins>
      <w:r>
        <w:rPr>
          <w:rFonts w:ascii="Calibri" w:hAnsi="Calibri" w:cs="Calibri"/>
          <w:kern w:val="0"/>
          <w:sz w:val="22"/>
          <w:szCs w:val="22"/>
          <w:lang w:val="en"/>
        </w:rPr>
        <w:t xml:space="preserve"> peripheral assessment</w:t>
      </w:r>
      <w:del w:id="59" w:author="Brian Locke" w:date="2024-10-15T11:02:00Z" w16du:dateUtc="2024-10-15T17:02:00Z">
        <w:r w:rsidDel="009D3020">
          <w:rPr>
            <w:rFonts w:ascii="Calibri" w:hAnsi="Calibri" w:cs="Calibri"/>
            <w:kern w:val="0"/>
            <w:sz w:val="22"/>
            <w:szCs w:val="22"/>
            <w:lang w:val="en"/>
          </w:rPr>
          <w:delText>s between the two author</w:delText>
        </w:r>
      </w:del>
      <w:r>
        <w:rPr>
          <w:rFonts w:ascii="Calibri" w:hAnsi="Calibri" w:cs="Calibri"/>
          <w:kern w:val="0"/>
          <w:sz w:val="22"/>
          <w:szCs w:val="22"/>
          <w:lang w:val="en"/>
        </w:rPr>
        <w:t>s (Kappa = 0.71)</w:t>
      </w:r>
      <w:ins w:id="60" w:author="Brian Locke" w:date="2024-10-15T12:05:00Z" w16du:dateUtc="2024-10-15T18:05:00Z">
        <w:r w:rsidR="00163208">
          <w:rPr>
            <w:rFonts w:ascii="Calibri" w:hAnsi="Calibri" w:cs="Calibri"/>
            <w:kern w:val="0"/>
            <w:sz w:val="22"/>
            <w:szCs w:val="22"/>
            <w:lang w:val="en"/>
          </w:rPr>
          <w:t xml:space="preserve">, and excellent agreement in clot burden assessment (Kappa = 0.95 for </w:t>
        </w:r>
        <w:proofErr w:type="spellStart"/>
        <w:r w:rsidR="00163208">
          <w:rPr>
            <w:rFonts w:ascii="Calibri" w:hAnsi="Calibri" w:cs="Calibri"/>
            <w:kern w:val="0"/>
            <w:sz w:val="22"/>
            <w:szCs w:val="22"/>
            <w:lang w:val="en"/>
          </w:rPr>
          <w:t>Qanadli</w:t>
        </w:r>
        <w:proofErr w:type="spellEnd"/>
        <w:r w:rsidR="00163208">
          <w:rPr>
            <w:rFonts w:ascii="Calibri" w:hAnsi="Calibri" w:cs="Calibri"/>
            <w:kern w:val="0"/>
            <w:sz w:val="22"/>
            <w:szCs w:val="22"/>
            <w:lang w:val="en"/>
          </w:rPr>
          <w:t xml:space="preserve"> score)</w:t>
        </w:r>
      </w:ins>
      <w:r>
        <w:rPr>
          <w:rFonts w:ascii="Calibri" w:hAnsi="Calibri" w:cs="Calibri"/>
          <w:kern w:val="0"/>
          <w:sz w:val="22"/>
          <w:szCs w:val="22"/>
          <w:lang w:val="en"/>
        </w:rPr>
        <w:t xml:space="preserve">. </w:t>
      </w:r>
      <w:del w:id="61" w:author="Brian Locke" w:date="2024-10-15T11:01:00Z" w16du:dateUtc="2024-10-15T17:01:00Z">
        <w:r w:rsidDel="009D3020">
          <w:rPr>
            <w:rFonts w:ascii="Calibri" w:hAnsi="Calibri" w:cs="Calibri"/>
            <w:kern w:val="0"/>
            <w:sz w:val="22"/>
            <w:szCs w:val="22"/>
            <w:lang w:val="en"/>
          </w:rPr>
          <w:delText xml:space="preserve">   </w:delText>
        </w:r>
      </w:del>
      <w:del w:id="62" w:author="Brian Locke" w:date="2024-10-15T11:02:00Z" w16du:dateUtc="2024-10-15T17:02:00Z">
        <w:r w:rsidDel="009D3020">
          <w:rPr>
            <w:rFonts w:ascii="Calibri" w:hAnsi="Calibri" w:cs="Calibri"/>
            <w:kern w:val="0"/>
            <w:sz w:val="22"/>
            <w:szCs w:val="22"/>
            <w:lang w:val="en"/>
          </w:rPr>
          <w:delText>In p</w:delText>
        </w:r>
      </w:del>
      <w:ins w:id="63" w:author="Brian Locke" w:date="2024-10-15T11:02:00Z" w16du:dateUtc="2024-10-15T17:02:00Z">
        <w:r w:rsidR="009D3020">
          <w:rPr>
            <w:rFonts w:ascii="Calibri" w:hAnsi="Calibri" w:cs="Calibri"/>
            <w:kern w:val="0"/>
            <w:sz w:val="22"/>
            <w:szCs w:val="22"/>
            <w:lang w:val="en"/>
          </w:rPr>
          <w:t>P</w:t>
        </w:r>
      </w:ins>
      <w:r>
        <w:rPr>
          <w:rFonts w:ascii="Calibri" w:hAnsi="Calibri" w:cs="Calibri"/>
          <w:kern w:val="0"/>
          <w:sz w:val="22"/>
          <w:szCs w:val="22"/>
          <w:lang w:val="en"/>
        </w:rPr>
        <w:t>atients with</w:t>
      </w:r>
      <w:ins w:id="64" w:author="Brian Locke" w:date="2024-10-15T11:02:00Z" w16du:dateUtc="2024-10-15T17:02:00Z">
        <w:r w:rsidR="009D3020">
          <w:rPr>
            <w:rFonts w:ascii="Calibri" w:hAnsi="Calibri" w:cs="Calibri"/>
            <w:kern w:val="0"/>
            <w:sz w:val="22"/>
            <w:szCs w:val="22"/>
            <w:lang w:val="en"/>
          </w:rPr>
          <w:t xml:space="preserve"> prior</w:t>
        </w:r>
      </w:ins>
      <w:r>
        <w:rPr>
          <w:rFonts w:ascii="Calibri" w:hAnsi="Calibri" w:cs="Calibri"/>
          <w:kern w:val="0"/>
          <w:sz w:val="22"/>
          <w:szCs w:val="22"/>
          <w:lang w:val="en"/>
        </w:rPr>
        <w:t xml:space="preserve"> </w:t>
      </w:r>
      <w:del w:id="65" w:author="Brian Locke" w:date="2024-10-15T11:02:00Z" w16du:dateUtc="2024-10-15T17:02:00Z">
        <w:r w:rsidDel="009D3020">
          <w:rPr>
            <w:rFonts w:ascii="Calibri" w:hAnsi="Calibri" w:cs="Calibri"/>
            <w:kern w:val="0"/>
            <w:sz w:val="22"/>
            <w:szCs w:val="22"/>
            <w:lang w:val="en"/>
          </w:rPr>
          <w:delText xml:space="preserve">Splenectomy </w:delText>
        </w:r>
      </w:del>
      <w:ins w:id="66" w:author="Brian Locke" w:date="2024-10-15T11:02:00Z" w16du:dateUtc="2024-10-15T17:02:00Z">
        <w:r w:rsidR="009D3020">
          <w:rPr>
            <w:rFonts w:ascii="Calibri" w:hAnsi="Calibri" w:cs="Calibri"/>
            <w:kern w:val="0"/>
            <w:sz w:val="22"/>
            <w:szCs w:val="22"/>
            <w:lang w:val="en"/>
          </w:rPr>
          <w:t>s</w:t>
        </w:r>
        <w:r w:rsidR="009D3020">
          <w:rPr>
            <w:rFonts w:ascii="Calibri" w:hAnsi="Calibri" w:cs="Calibri"/>
            <w:kern w:val="0"/>
            <w:sz w:val="22"/>
            <w:szCs w:val="22"/>
            <w:lang w:val="en"/>
          </w:rPr>
          <w:t xml:space="preserve">plenectomy </w:t>
        </w:r>
      </w:ins>
      <w:del w:id="67" w:author="Brian Locke" w:date="2024-10-15T11:02:00Z" w16du:dateUtc="2024-10-15T17:02:00Z">
        <w:r w:rsidDel="009D3020">
          <w:rPr>
            <w:rFonts w:ascii="Calibri" w:hAnsi="Calibri" w:cs="Calibri"/>
            <w:kern w:val="0"/>
            <w:sz w:val="22"/>
            <w:szCs w:val="22"/>
            <w:lang w:val="en"/>
          </w:rPr>
          <w:delText xml:space="preserve">followed by PE we found that they </w:delText>
        </w:r>
      </w:del>
      <w:r>
        <w:rPr>
          <w:rFonts w:ascii="Calibri" w:hAnsi="Calibri" w:cs="Calibri"/>
          <w:kern w:val="0"/>
          <w:sz w:val="22"/>
          <w:szCs w:val="22"/>
          <w:lang w:val="en"/>
        </w:rPr>
        <w:t xml:space="preserve">had lower odds of central </w:t>
      </w:r>
      <w:del w:id="68" w:author="Brian Locke" w:date="2024-10-15T11:02:00Z" w16du:dateUtc="2024-10-15T17:02:00Z">
        <w:r w:rsidDel="009D3020">
          <w:rPr>
            <w:rFonts w:ascii="Calibri" w:hAnsi="Calibri" w:cs="Calibri"/>
            <w:kern w:val="0"/>
            <w:sz w:val="22"/>
            <w:szCs w:val="22"/>
            <w:lang w:val="en"/>
          </w:rPr>
          <w:delText xml:space="preserve">clot </w:delText>
        </w:r>
      </w:del>
      <w:ins w:id="69" w:author="Brian Locke" w:date="2024-10-15T11:02:00Z" w16du:dateUtc="2024-10-15T17:02:00Z">
        <w:r w:rsidR="009D3020">
          <w:rPr>
            <w:rFonts w:ascii="Calibri" w:hAnsi="Calibri" w:cs="Calibri"/>
            <w:kern w:val="0"/>
            <w:sz w:val="22"/>
            <w:szCs w:val="22"/>
            <w:lang w:val="en"/>
          </w:rPr>
          <w:t>pulmonary embolism</w:t>
        </w:r>
        <w:r w:rsidR="009D3020">
          <w:rPr>
            <w:rFonts w:ascii="Calibri" w:hAnsi="Calibri" w:cs="Calibri"/>
            <w:kern w:val="0"/>
            <w:sz w:val="22"/>
            <w:szCs w:val="22"/>
            <w:lang w:val="en"/>
          </w:rPr>
          <w:t xml:space="preserve"> </w:t>
        </w:r>
      </w:ins>
      <w:r>
        <w:rPr>
          <w:rFonts w:ascii="Calibri" w:hAnsi="Calibri" w:cs="Calibri"/>
          <w:kern w:val="0"/>
          <w:sz w:val="22"/>
          <w:szCs w:val="22"/>
          <w:lang w:val="en"/>
        </w:rPr>
        <w:t xml:space="preserve">than </w:t>
      </w:r>
      <w:del w:id="70" w:author="Brian Locke" w:date="2024-10-15T11:02:00Z" w16du:dateUtc="2024-10-15T17:02:00Z">
        <w:r w:rsidDel="009D3020">
          <w:rPr>
            <w:rFonts w:ascii="Calibri" w:hAnsi="Calibri" w:cs="Calibri"/>
            <w:kern w:val="0"/>
            <w:sz w:val="22"/>
            <w:szCs w:val="22"/>
            <w:lang w:val="en"/>
          </w:rPr>
          <w:delText xml:space="preserve">PE </w:delText>
        </w:r>
      </w:del>
      <w:r>
        <w:rPr>
          <w:rFonts w:ascii="Calibri" w:hAnsi="Calibri" w:cs="Calibri"/>
          <w:kern w:val="0"/>
          <w:sz w:val="22"/>
          <w:szCs w:val="22"/>
          <w:lang w:val="en"/>
        </w:rPr>
        <w:t xml:space="preserve">patients without splenectomy </w:t>
      </w:r>
      <w:ins w:id="71" w:author="Brian Locke" w:date="2024-10-15T11:03:00Z" w16du:dateUtc="2024-10-15T17:03:00Z">
        <w:r w:rsidR="009D3020">
          <w:rPr>
            <w:rFonts w:ascii="Calibri" w:hAnsi="Calibri" w:cs="Calibri"/>
            <w:kern w:val="0"/>
            <w:sz w:val="22"/>
            <w:szCs w:val="22"/>
            <w:lang w:val="en"/>
          </w:rPr>
          <w:t>(</w:t>
        </w:r>
        <w:commentRangeStart w:id="72"/>
        <w:r w:rsidR="009D3020">
          <w:rPr>
            <w:rFonts w:ascii="Calibri" w:hAnsi="Calibri" w:cs="Calibri"/>
            <w:kern w:val="0"/>
            <w:sz w:val="22"/>
            <w:szCs w:val="22"/>
            <w:lang w:val="en"/>
          </w:rPr>
          <w:t xml:space="preserve">odds ratio </w:t>
        </w:r>
      </w:ins>
      <w:del w:id="73" w:author="Brian Locke" w:date="2024-10-15T11:03:00Z" w16du:dateUtc="2024-10-15T17:03:00Z">
        <w:r w:rsidDel="009D3020">
          <w:rPr>
            <w:rFonts w:ascii="Calibri" w:hAnsi="Calibri" w:cs="Calibri"/>
            <w:kern w:val="0"/>
            <w:sz w:val="22"/>
            <w:szCs w:val="22"/>
            <w:lang w:val="en"/>
          </w:rPr>
          <w:delText xml:space="preserve">with an odds ratio of </w:delText>
        </w:r>
      </w:del>
      <w:r>
        <w:rPr>
          <w:rFonts w:ascii="Calibri" w:hAnsi="Calibri" w:cs="Calibri"/>
          <w:kern w:val="0"/>
          <w:sz w:val="22"/>
          <w:szCs w:val="22"/>
          <w:lang w:val="en"/>
        </w:rPr>
        <w:t>0.34</w:t>
      </w:r>
      <w:ins w:id="74" w:author="Brian Locke" w:date="2024-10-15T11:03:00Z" w16du:dateUtc="2024-10-15T17:03:00Z">
        <w:r w:rsidR="009D3020">
          <w:rPr>
            <w:rFonts w:ascii="Calibri" w:hAnsi="Calibri" w:cs="Calibri"/>
            <w:kern w:val="0"/>
            <w:sz w:val="22"/>
            <w:szCs w:val="22"/>
            <w:lang w:val="en"/>
          </w:rPr>
          <w:t xml:space="preserve">, 95% </w:t>
        </w:r>
      </w:ins>
      <w:del w:id="75" w:author="Brian Locke" w:date="2024-10-15T11:03:00Z" w16du:dateUtc="2024-10-15T17:03:00Z">
        <w:r w:rsidDel="009D3020">
          <w:rPr>
            <w:rFonts w:ascii="Calibri" w:hAnsi="Calibri" w:cs="Calibri"/>
            <w:kern w:val="0"/>
            <w:sz w:val="22"/>
            <w:szCs w:val="22"/>
            <w:lang w:val="en"/>
          </w:rPr>
          <w:delText xml:space="preserve"> (</w:delText>
        </w:r>
      </w:del>
      <w:r>
        <w:rPr>
          <w:rFonts w:ascii="Calibri" w:hAnsi="Calibri" w:cs="Calibri"/>
          <w:kern w:val="0"/>
          <w:sz w:val="22"/>
          <w:szCs w:val="22"/>
          <w:lang w:val="en"/>
        </w:rPr>
        <w:t>CI 0.14-0.81</w:t>
      </w:r>
      <w:commentRangeEnd w:id="72"/>
      <w:r w:rsidR="00163208">
        <w:rPr>
          <w:rStyle w:val="CommentReference"/>
        </w:rPr>
        <w:commentReference w:id="72"/>
      </w:r>
      <w:r>
        <w:rPr>
          <w:rFonts w:ascii="Calibri" w:hAnsi="Calibri" w:cs="Calibri"/>
          <w:kern w:val="0"/>
          <w:sz w:val="22"/>
          <w:szCs w:val="22"/>
          <w:lang w:val="en"/>
        </w:rPr>
        <w:t>). There was no statistically significant difference in</w:t>
      </w:r>
      <w:ins w:id="76" w:author="Brian Locke" w:date="2024-10-15T12:20:00Z" w16du:dateUtc="2024-10-15T18:20:00Z">
        <w:r w:rsidR="006755F8">
          <w:rPr>
            <w:rFonts w:ascii="Calibri" w:hAnsi="Calibri" w:cs="Calibri"/>
            <w:kern w:val="0"/>
            <w:sz w:val="22"/>
            <w:szCs w:val="22"/>
            <w:lang w:val="en"/>
          </w:rPr>
          <w:t xml:space="preserve"> clot burden </w:t>
        </w:r>
      </w:ins>
      <w:del w:id="77" w:author="Brian Locke" w:date="2024-10-15T12:20:00Z" w16du:dateUtc="2024-10-15T18:20:00Z">
        <w:r w:rsidDel="006755F8">
          <w:rPr>
            <w:rFonts w:ascii="Calibri" w:hAnsi="Calibri" w:cs="Calibri"/>
            <w:kern w:val="0"/>
            <w:sz w:val="22"/>
            <w:szCs w:val="22"/>
            <w:lang w:val="en"/>
          </w:rPr>
          <w:delText xml:space="preserve"> Qanadli score </w:delText>
        </w:r>
      </w:del>
      <w:r>
        <w:rPr>
          <w:rFonts w:ascii="Calibri" w:hAnsi="Calibri" w:cs="Calibri"/>
          <w:kern w:val="0"/>
          <w:sz w:val="22"/>
          <w:szCs w:val="22"/>
          <w:lang w:val="en"/>
        </w:rPr>
        <w:t>between the groups</w:t>
      </w:r>
      <w:ins w:id="78" w:author="Brian Locke" w:date="2024-10-15T12:06:00Z" w16du:dateUtc="2024-10-15T18:06:00Z">
        <w:r w:rsidR="00163208">
          <w:rPr>
            <w:rFonts w:ascii="Calibri" w:hAnsi="Calibri" w:cs="Calibri"/>
            <w:kern w:val="0"/>
            <w:sz w:val="22"/>
            <w:szCs w:val="22"/>
            <w:lang w:val="en"/>
          </w:rPr>
          <w:t xml:space="preserve"> [</w:t>
        </w:r>
      </w:ins>
      <w:proofErr w:type="spellStart"/>
      <w:ins w:id="79" w:author="Brian Locke" w:date="2024-10-15T12:20:00Z" w16du:dateUtc="2024-10-15T18:20:00Z">
        <w:r w:rsidR="006755F8">
          <w:rPr>
            <w:rFonts w:ascii="Calibri" w:hAnsi="Calibri" w:cs="Calibri"/>
            <w:kern w:val="0"/>
            <w:sz w:val="22"/>
            <w:szCs w:val="22"/>
            <w:lang w:val="en"/>
          </w:rPr>
          <w:t>Qanadli</w:t>
        </w:r>
        <w:proofErr w:type="spellEnd"/>
        <w:r w:rsidR="006755F8">
          <w:rPr>
            <w:rFonts w:ascii="Calibri" w:hAnsi="Calibri" w:cs="Calibri"/>
            <w:kern w:val="0"/>
            <w:sz w:val="22"/>
            <w:szCs w:val="22"/>
            <w:lang w:val="en"/>
          </w:rPr>
          <w:t xml:space="preserve"> </w:t>
        </w:r>
      </w:ins>
      <w:ins w:id="80" w:author="Brian Locke" w:date="2024-10-15T12:21:00Z" w16du:dateUtc="2024-10-15T18:21:00Z">
        <w:r w:rsidR="006755F8">
          <w:rPr>
            <w:rFonts w:ascii="Calibri" w:hAnsi="Calibri" w:cs="Calibri"/>
            <w:kern w:val="0"/>
            <w:sz w:val="22"/>
            <w:szCs w:val="22"/>
            <w:lang w:val="en"/>
          </w:rPr>
          <w:t xml:space="preserve">score </w:t>
        </w:r>
      </w:ins>
      <w:ins w:id="81" w:author="Brian Locke" w:date="2024-10-15T12:20:00Z" w16du:dateUtc="2024-10-15T18:20:00Z">
        <w:r w:rsidR="006755F8">
          <w:rPr>
            <w:rFonts w:ascii="Calibri" w:hAnsi="Calibri" w:cs="Calibri"/>
            <w:kern w:val="0"/>
            <w:sz w:val="22"/>
            <w:szCs w:val="22"/>
            <w:lang w:val="en"/>
          </w:rPr>
          <w:t>0.8</w:t>
        </w:r>
      </w:ins>
      <w:ins w:id="82" w:author="Brian Locke" w:date="2024-10-15T12:12:00Z" w16du:dateUtc="2024-10-15T18:12:00Z">
        <w:r w:rsidR="00163208">
          <w:rPr>
            <w:rFonts w:ascii="Calibri" w:hAnsi="Calibri" w:cs="Calibri"/>
            <w:kern w:val="0"/>
            <w:sz w:val="22"/>
            <w:szCs w:val="22"/>
            <w:lang w:val="en"/>
          </w:rPr>
          <w:t xml:space="preserve"> </w:t>
        </w:r>
      </w:ins>
      <w:ins w:id="83" w:author="Brian Locke" w:date="2024-10-15T12:21:00Z" w16du:dateUtc="2024-10-15T18:21:00Z">
        <w:r w:rsidR="006755F8">
          <w:rPr>
            <w:rFonts w:ascii="Calibri" w:hAnsi="Calibri" w:cs="Calibri"/>
            <w:kern w:val="0"/>
            <w:sz w:val="22"/>
            <w:szCs w:val="22"/>
            <w:lang w:val="en"/>
          </w:rPr>
          <w:t xml:space="preserve">times </w:t>
        </w:r>
      </w:ins>
      <w:ins w:id="84" w:author="Brian Locke" w:date="2024-10-15T12:20:00Z" w16du:dateUtc="2024-10-15T18:20:00Z">
        <w:r w:rsidR="006755F8">
          <w:rPr>
            <w:rFonts w:ascii="Calibri" w:hAnsi="Calibri" w:cs="Calibri"/>
            <w:kern w:val="0"/>
            <w:sz w:val="22"/>
            <w:szCs w:val="22"/>
            <w:lang w:val="en"/>
          </w:rPr>
          <w:t>as high in patients with splenectomy</w:t>
        </w:r>
      </w:ins>
      <w:ins w:id="85" w:author="Brian Locke" w:date="2024-10-15T12:09:00Z" w16du:dateUtc="2024-10-15T18:09:00Z">
        <w:r w:rsidR="00163208">
          <w:rPr>
            <w:rFonts w:ascii="Calibri" w:hAnsi="Calibri" w:cs="Calibri"/>
            <w:kern w:val="0"/>
            <w:sz w:val="22"/>
            <w:szCs w:val="22"/>
            <w:lang w:val="en"/>
          </w:rPr>
          <w:t xml:space="preserve">, </w:t>
        </w:r>
      </w:ins>
      <w:ins w:id="86" w:author="Brian Locke" w:date="2024-10-15T12:20:00Z" w16du:dateUtc="2024-10-15T18:20:00Z">
        <w:r w:rsidR="006755F8">
          <w:rPr>
            <w:rFonts w:ascii="Calibri" w:hAnsi="Calibri" w:cs="Calibri"/>
            <w:kern w:val="0"/>
            <w:sz w:val="22"/>
            <w:szCs w:val="22"/>
            <w:lang w:val="en"/>
          </w:rPr>
          <w:t>0.33</w:t>
        </w:r>
      </w:ins>
      <w:ins w:id="87" w:author="Brian Locke" w:date="2024-10-15T12:09:00Z" w16du:dateUtc="2024-10-15T18:09:00Z">
        <w:r w:rsidR="00163208">
          <w:rPr>
            <w:rFonts w:ascii="Calibri" w:hAnsi="Calibri" w:cs="Calibri"/>
            <w:kern w:val="0"/>
            <w:sz w:val="22"/>
            <w:szCs w:val="22"/>
            <w:lang w:val="en"/>
          </w:rPr>
          <w:t>-</w:t>
        </w:r>
      </w:ins>
      <w:ins w:id="88" w:author="Brian Locke" w:date="2024-10-15T12:20:00Z" w16du:dateUtc="2024-10-15T18:20:00Z">
        <w:r w:rsidR="006755F8">
          <w:rPr>
            <w:rFonts w:ascii="Calibri" w:hAnsi="Calibri" w:cs="Calibri"/>
            <w:kern w:val="0"/>
            <w:sz w:val="22"/>
            <w:szCs w:val="22"/>
            <w:lang w:val="en"/>
          </w:rPr>
          <w:t>1.9</w:t>
        </w:r>
      </w:ins>
      <w:ins w:id="89" w:author="Brian Locke" w:date="2024-10-15T12:21:00Z" w16du:dateUtc="2024-10-15T18:21:00Z">
        <w:r w:rsidR="006755F8">
          <w:rPr>
            <w:rFonts w:ascii="Calibri" w:hAnsi="Calibri" w:cs="Calibri"/>
            <w:kern w:val="0"/>
            <w:sz w:val="22"/>
            <w:szCs w:val="22"/>
            <w:lang w:val="en"/>
          </w:rPr>
          <w:t>3</w:t>
        </w:r>
      </w:ins>
      <w:ins w:id="90" w:author="Brian Locke" w:date="2024-10-15T12:09:00Z" w16du:dateUtc="2024-10-15T18:09:00Z">
        <w:r w:rsidR="00163208">
          <w:rPr>
            <w:rFonts w:ascii="Calibri" w:hAnsi="Calibri" w:cs="Calibri"/>
            <w:kern w:val="0"/>
            <w:sz w:val="22"/>
            <w:szCs w:val="22"/>
            <w:lang w:val="en"/>
          </w:rPr>
          <w:t xml:space="preserve"> </w:t>
        </w:r>
      </w:ins>
      <w:ins w:id="91" w:author="Brian Locke" w:date="2024-10-15T12:06:00Z" w16du:dateUtc="2024-10-15T18:06:00Z">
        <w:r w:rsidR="00163208">
          <w:rPr>
            <w:rFonts w:ascii="Calibri" w:hAnsi="Calibri" w:cs="Calibri"/>
            <w:kern w:val="0"/>
            <w:sz w:val="22"/>
            <w:szCs w:val="22"/>
            <w:lang w:val="en"/>
          </w:rPr>
          <w:t xml:space="preserve">] </w:t>
        </w:r>
      </w:ins>
      <w:r>
        <w:rPr>
          <w:rFonts w:ascii="Calibri" w:hAnsi="Calibri" w:cs="Calibri"/>
          <w:kern w:val="0"/>
          <w:sz w:val="22"/>
          <w:szCs w:val="22"/>
          <w:lang w:val="en"/>
        </w:rPr>
        <w:t xml:space="preserve"> </w:t>
      </w:r>
      <w:del w:id="92" w:author="Brian Locke" w:date="2024-10-15T12:05:00Z" w16du:dateUtc="2024-10-15T18:05:00Z">
        <w:r w:rsidDel="00163208">
          <w:rPr>
            <w:rFonts w:ascii="Calibri" w:hAnsi="Calibri" w:cs="Calibri"/>
            <w:kern w:val="0"/>
            <w:sz w:val="22"/>
            <w:szCs w:val="22"/>
            <w:lang w:val="en"/>
          </w:rPr>
          <w:delText>.  Correlation of qanadli scores was excellent (0.95).</w:delText>
        </w:r>
      </w:del>
      <w:ins w:id="93" w:author="Brian Locke" w:date="2024-10-15T12:05:00Z" w16du:dateUtc="2024-10-15T18:05:00Z">
        <w:r w:rsidR="00163208">
          <w:rPr>
            <w:rFonts w:ascii="Calibri" w:hAnsi="Calibri" w:cs="Calibri"/>
            <w:kern w:val="0"/>
            <w:sz w:val="22"/>
            <w:szCs w:val="22"/>
            <w:lang w:val="en"/>
          </w:rPr>
          <w:t xml:space="preserve">. </w:t>
        </w:r>
      </w:ins>
      <w:ins w:id="94" w:author="Brian Locke" w:date="2024-10-15T12:06:00Z" w16du:dateUtc="2024-10-15T18:06:00Z">
        <w:r w:rsidR="00163208">
          <w:rPr>
            <w:rFonts w:ascii="Calibri" w:hAnsi="Calibri" w:cs="Calibri"/>
            <w:kern w:val="0"/>
            <w:sz w:val="22"/>
            <w:szCs w:val="22"/>
            <w:lang w:val="en"/>
          </w:rPr>
          <w:t xml:space="preserve">[also talk about chronic </w:t>
        </w:r>
        <w:proofErr w:type="gramStart"/>
        <w:r w:rsidR="00163208">
          <w:rPr>
            <w:rFonts w:ascii="Calibri" w:hAnsi="Calibri" w:cs="Calibri"/>
            <w:kern w:val="0"/>
            <w:sz w:val="22"/>
            <w:szCs w:val="22"/>
            <w:lang w:val="en"/>
          </w:rPr>
          <w:t>changes?</w:t>
        </w:r>
        <w:proofErr w:type="gramEnd"/>
        <w:r w:rsidR="00163208">
          <w:rPr>
            <w:rFonts w:ascii="Calibri" w:hAnsi="Calibri" w:cs="Calibri"/>
            <w:kern w:val="0"/>
            <w:sz w:val="22"/>
            <w:szCs w:val="22"/>
            <w:lang w:val="en"/>
          </w:rPr>
          <w:t xml:space="preserve"> Hypothesis mentions – should be consistent whichever way we go]</w:t>
        </w:r>
      </w:ins>
      <w:del w:id="95" w:author="Brian Locke" w:date="2024-10-15T12:05:00Z" w16du:dateUtc="2024-10-15T18:05:00Z">
        <w:r w:rsidDel="00163208">
          <w:rPr>
            <w:rFonts w:ascii="Calibri" w:hAnsi="Calibri" w:cs="Calibri"/>
            <w:kern w:val="0"/>
            <w:sz w:val="22"/>
            <w:szCs w:val="22"/>
            <w:lang w:val="en"/>
          </w:rPr>
          <w:delText xml:space="preserve">  </w:delText>
        </w:r>
      </w:del>
    </w:p>
    <w:p w14:paraId="3D05FBA6" w14:textId="74A50848" w:rsidR="00000000"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CONCLUSIONS: </w:t>
      </w:r>
      <w:ins w:id="96" w:author="Brian Locke" w:date="2024-10-15T12:12:00Z" w16du:dateUtc="2024-10-15T18:12:00Z">
        <w:r w:rsidR="00163208">
          <w:rPr>
            <w:rFonts w:ascii="Calibri" w:hAnsi="Calibri" w:cs="Calibri"/>
            <w:kern w:val="0"/>
            <w:sz w:val="22"/>
            <w:szCs w:val="22"/>
            <w:lang w:val="en"/>
          </w:rPr>
          <w:t>Among patients with PE, splenectomy was independently associated with more peripheral clot location but no di</w:t>
        </w:r>
      </w:ins>
      <w:ins w:id="97" w:author="Brian Locke" w:date="2024-10-15T12:13:00Z" w16du:dateUtc="2024-10-15T18:13:00Z">
        <w:r w:rsidR="00163208">
          <w:rPr>
            <w:rFonts w:ascii="Calibri" w:hAnsi="Calibri" w:cs="Calibri"/>
            <w:kern w:val="0"/>
            <w:sz w:val="22"/>
            <w:szCs w:val="22"/>
            <w:lang w:val="en"/>
          </w:rPr>
          <w:t xml:space="preserve">fference in clot burden. </w:t>
        </w:r>
      </w:ins>
      <w:moveToRangeStart w:id="98" w:author="Brian Locke" w:date="2024-10-15T12:14:00Z" w:name="move179886878"/>
      <w:moveTo w:id="99" w:author="Brian Locke" w:date="2024-10-15T12:14:00Z" w16du:dateUtc="2024-10-15T18:14:00Z">
        <w:r w:rsidR="00163208">
          <w:rPr>
            <w:rFonts w:ascii="Calibri" w:hAnsi="Calibri" w:cs="Calibri"/>
            <w:kern w:val="0"/>
            <w:sz w:val="22"/>
            <w:szCs w:val="22"/>
            <w:lang w:val="en"/>
          </w:rPr>
          <w:t xml:space="preserve">This may reflect a different mechanism of clot formation or clearance following splenectomy and may partially explain the increased rates of CTEPH seen </w:t>
        </w:r>
        <w:del w:id="100" w:author="Brian Locke" w:date="2024-10-15T12:14:00Z" w16du:dateUtc="2024-10-15T18:14:00Z">
          <w:r w:rsidR="00163208" w:rsidDel="00FA1F17">
            <w:rPr>
              <w:rFonts w:ascii="Calibri" w:hAnsi="Calibri" w:cs="Calibri"/>
              <w:kern w:val="0"/>
              <w:sz w:val="22"/>
              <w:szCs w:val="22"/>
              <w:lang w:val="en"/>
            </w:rPr>
            <w:delText xml:space="preserve">in this population.  </w:delText>
          </w:r>
        </w:del>
      </w:moveTo>
      <w:moveToRangeEnd w:id="98"/>
      <w:del w:id="101" w:author="Brian Locke" w:date="2024-10-15T12:13:00Z" w16du:dateUtc="2024-10-15T18:13:00Z">
        <w:r w:rsidDel="00163208">
          <w:rPr>
            <w:rFonts w:ascii="Calibri" w:hAnsi="Calibri" w:cs="Calibri"/>
            <w:kern w:val="0"/>
            <w:sz w:val="22"/>
            <w:szCs w:val="22"/>
            <w:lang w:val="en"/>
          </w:rPr>
          <w:delText xml:space="preserve"> PE following splenectomy occurs in a more peripheral distribution than PE in all comers.  </w:delText>
        </w:r>
      </w:del>
      <w:del w:id="102" w:author="Brian Locke" w:date="2024-10-15T12:14:00Z" w16du:dateUtc="2024-10-15T18:14:00Z">
        <w:r w:rsidDel="00FA1F17">
          <w:rPr>
            <w:rFonts w:ascii="Calibri" w:hAnsi="Calibri" w:cs="Calibri"/>
            <w:kern w:val="0"/>
            <w:sz w:val="22"/>
            <w:szCs w:val="22"/>
            <w:lang w:val="en"/>
          </w:rPr>
          <w:delText xml:space="preserve">This may correlate to the higher than expected development of </w:delText>
        </w:r>
        <w:commentRangeStart w:id="103"/>
        <w:r w:rsidDel="00FA1F17">
          <w:rPr>
            <w:rFonts w:ascii="Calibri" w:hAnsi="Calibri" w:cs="Calibri"/>
            <w:kern w:val="0"/>
            <w:sz w:val="22"/>
            <w:szCs w:val="22"/>
            <w:lang w:val="en"/>
          </w:rPr>
          <w:delText xml:space="preserve">CTEPH </w:delText>
        </w:r>
      </w:del>
      <w:r>
        <w:rPr>
          <w:rFonts w:ascii="Calibri" w:hAnsi="Calibri" w:cs="Calibri"/>
          <w:kern w:val="0"/>
          <w:sz w:val="22"/>
          <w:szCs w:val="22"/>
          <w:lang w:val="en"/>
        </w:rPr>
        <w:t>in this population</w:t>
      </w:r>
      <w:commentRangeEnd w:id="103"/>
      <w:r w:rsidR="00163208">
        <w:rPr>
          <w:rStyle w:val="CommentReference"/>
        </w:rPr>
        <w:commentReference w:id="103"/>
      </w:r>
      <w:r>
        <w:rPr>
          <w:rFonts w:ascii="Calibri" w:hAnsi="Calibri" w:cs="Calibri"/>
          <w:kern w:val="0"/>
          <w:sz w:val="22"/>
          <w:szCs w:val="22"/>
          <w:lang w:val="en"/>
        </w:rPr>
        <w:t>.  Further evaluation and analysis of clot characteristics in this population could help physicians to better understand the mechanism of development of CTEPH in both this population and in the general CTEPH population as well</w:t>
      </w:r>
      <w:ins w:id="104" w:author="Brian Locke" w:date="2024-10-15T12:14:00Z" w16du:dateUtc="2024-10-15T18:14:00Z">
        <w:r w:rsidR="00FA1F17">
          <w:rPr>
            <w:rFonts w:ascii="Calibri" w:hAnsi="Calibri" w:cs="Calibri"/>
            <w:kern w:val="0"/>
            <w:sz w:val="22"/>
            <w:szCs w:val="22"/>
            <w:lang w:val="en"/>
          </w:rPr>
          <w:t>.</w:t>
        </w:r>
      </w:ins>
      <w:del w:id="105" w:author="Brian Locke" w:date="2024-10-15T12:14:00Z" w16du:dateUtc="2024-10-15T18:14:00Z">
        <w:r w:rsidDel="00FA1F17">
          <w:rPr>
            <w:rFonts w:ascii="Calibri" w:hAnsi="Calibri" w:cs="Calibri"/>
            <w:kern w:val="0"/>
            <w:sz w:val="22"/>
            <w:szCs w:val="22"/>
            <w:lang w:val="en"/>
          </w:rPr>
          <w:delText>.   Qanadli scores were similar in each group despite peripheral clotting in CTEPH.</w:delText>
        </w:r>
      </w:del>
      <w:r>
        <w:rPr>
          <w:rFonts w:ascii="Calibri" w:hAnsi="Calibri" w:cs="Calibri"/>
          <w:kern w:val="0"/>
          <w:sz w:val="22"/>
          <w:szCs w:val="22"/>
          <w:lang w:val="en"/>
        </w:rPr>
        <w:t xml:space="preserve">  </w:t>
      </w:r>
      <w:moveFromRangeStart w:id="106" w:author="Brian Locke" w:date="2024-10-15T12:14:00Z" w:name="move179886878"/>
      <w:moveFrom w:id="107" w:author="Brian Locke" w:date="2024-10-15T12:14:00Z" w16du:dateUtc="2024-10-15T18:14:00Z">
        <w:r w:rsidDel="00163208">
          <w:rPr>
            <w:rFonts w:ascii="Calibri" w:hAnsi="Calibri" w:cs="Calibri"/>
            <w:kern w:val="0"/>
            <w:sz w:val="22"/>
            <w:szCs w:val="22"/>
            <w:lang w:val="en"/>
          </w:rPr>
          <w:t xml:space="preserve">This may reflect a different mechanism of clot formation or clearance following splenectomy and may partially explain the increased rates of CTEPH seen in this population.  </w:t>
        </w:r>
      </w:moveFrom>
      <w:moveFromRangeEnd w:id="106"/>
    </w:p>
    <w:p w14:paraId="2993E0D4" w14:textId="77777777" w:rsidR="00000000" w:rsidRDefault="00000000">
      <w:pPr>
        <w:widowControl w:val="0"/>
        <w:autoSpaceDE w:val="0"/>
        <w:autoSpaceDN w:val="0"/>
        <w:adjustRightInd w:val="0"/>
        <w:spacing w:after="200" w:line="276" w:lineRule="auto"/>
        <w:rPr>
          <w:rFonts w:ascii="Calibri" w:hAnsi="Calibri" w:cs="Calibri"/>
          <w:kern w:val="0"/>
          <w:sz w:val="22"/>
          <w:szCs w:val="22"/>
          <w:lang w:val="en"/>
        </w:rPr>
      </w:pPr>
    </w:p>
    <w:p w14:paraId="2924F078" w14:textId="77777777" w:rsidR="00000000" w:rsidRDefault="00000000">
      <w:pPr>
        <w:widowControl w:val="0"/>
        <w:autoSpaceDE w:val="0"/>
        <w:autoSpaceDN w:val="0"/>
        <w:adjustRightInd w:val="0"/>
        <w:spacing w:after="200" w:line="240" w:lineRule="auto"/>
        <w:rPr>
          <w:rFonts w:ascii="Calibri" w:hAnsi="Calibri" w:cs="Calibri"/>
          <w:kern w:val="0"/>
          <w:sz w:val="22"/>
          <w:szCs w:val="22"/>
          <w:lang w:val="en"/>
        </w:rPr>
      </w:pPr>
      <w:r>
        <w:rPr>
          <w:rFonts w:ascii="Calibri" w:hAnsi="Calibri" w:cs="Calibri"/>
          <w:noProof/>
          <w:kern w:val="0"/>
          <w:sz w:val="22"/>
          <w:szCs w:val="22"/>
          <w:lang w:val="en"/>
        </w:rPr>
        <w:lastRenderedPageBreak/>
        <w:drawing>
          <wp:inline distT="0" distB="0" distL="0" distR="0" wp14:anchorId="2B9DEAD1" wp14:editId="644626F2">
            <wp:extent cx="6142355" cy="410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2355" cy="4109720"/>
                    </a:xfrm>
                    <a:prstGeom prst="rect">
                      <a:avLst/>
                    </a:prstGeom>
                    <a:noFill/>
                    <a:ln>
                      <a:noFill/>
                    </a:ln>
                  </pic:spPr>
                </pic:pic>
              </a:graphicData>
            </a:graphic>
          </wp:inline>
        </w:drawing>
      </w:r>
    </w:p>
    <w:p w14:paraId="092A0211" w14:textId="45C505C6" w:rsidR="00CE6C5E" w:rsidRDefault="00000000">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b/>
          <w:bCs/>
          <w:kern w:val="0"/>
          <w:sz w:val="22"/>
          <w:szCs w:val="22"/>
          <w:lang w:val="en"/>
        </w:rPr>
        <w:t xml:space="preserve">Figure 1:  </w:t>
      </w:r>
      <w:ins w:id="108" w:author="Brian Locke" w:date="2024-10-15T12:17:00Z" w16du:dateUtc="2024-10-15T18:17:00Z">
        <w:r w:rsidR="006755F8">
          <w:rPr>
            <w:rFonts w:ascii="Calibri" w:hAnsi="Calibri" w:cs="Calibri"/>
            <w:b/>
            <w:bCs/>
            <w:kern w:val="0"/>
            <w:sz w:val="22"/>
            <w:szCs w:val="22"/>
            <w:lang w:val="en"/>
          </w:rPr>
          <w:t>Adjusted odds ratio of central pulmonary embolism (PE)</w:t>
        </w:r>
      </w:ins>
      <w:ins w:id="109" w:author="Brian Locke" w:date="2024-10-15T12:18:00Z" w16du:dateUtc="2024-10-15T18:18:00Z">
        <w:r w:rsidR="006755F8">
          <w:rPr>
            <w:rFonts w:ascii="Calibri" w:hAnsi="Calibri" w:cs="Calibri"/>
            <w:b/>
            <w:bCs/>
            <w:kern w:val="0"/>
            <w:sz w:val="22"/>
            <w:szCs w:val="22"/>
            <w:lang w:val="en"/>
          </w:rPr>
          <w:t xml:space="preserve">, </w:t>
        </w:r>
      </w:ins>
      <w:del w:id="110" w:author="Brian Locke" w:date="2024-10-15T12:17:00Z" w16du:dateUtc="2024-10-15T18:17:00Z">
        <w:r w:rsidDel="006755F8">
          <w:rPr>
            <w:rFonts w:ascii="Calibri" w:hAnsi="Calibri" w:cs="Calibri"/>
            <w:b/>
            <w:bCs/>
            <w:kern w:val="0"/>
            <w:sz w:val="22"/>
            <w:szCs w:val="22"/>
            <w:lang w:val="en"/>
          </w:rPr>
          <w:delText>Odds ratio of central PE</w:delText>
        </w:r>
      </w:del>
      <w:del w:id="111" w:author="Brian Locke" w:date="2024-10-15T12:18:00Z" w16du:dateUtc="2024-10-15T18:18:00Z">
        <w:r w:rsidDel="006755F8">
          <w:rPr>
            <w:rFonts w:ascii="Calibri" w:hAnsi="Calibri" w:cs="Calibri"/>
            <w:b/>
            <w:bCs/>
            <w:kern w:val="0"/>
            <w:sz w:val="22"/>
            <w:szCs w:val="22"/>
            <w:lang w:val="en"/>
          </w:rPr>
          <w:delText xml:space="preserve"> </w:delText>
        </w:r>
      </w:del>
      <w:r>
        <w:rPr>
          <w:rFonts w:ascii="Calibri" w:hAnsi="Calibri" w:cs="Calibri"/>
          <w:b/>
          <w:bCs/>
          <w:kern w:val="0"/>
          <w:sz w:val="22"/>
          <w:szCs w:val="22"/>
          <w:lang w:val="en"/>
        </w:rPr>
        <w:t>with</w:t>
      </w:r>
      <w:ins w:id="112" w:author="Brian Locke" w:date="2024-10-15T12:18:00Z" w16du:dateUtc="2024-10-15T18:18:00Z">
        <w:r w:rsidR="006755F8">
          <w:rPr>
            <w:rFonts w:ascii="Calibri" w:hAnsi="Calibri" w:cs="Calibri"/>
            <w:b/>
            <w:bCs/>
            <w:kern w:val="0"/>
            <w:sz w:val="22"/>
            <w:szCs w:val="22"/>
            <w:lang w:val="en"/>
          </w:rPr>
          <w:t xml:space="preserve"> 95%</w:t>
        </w:r>
      </w:ins>
      <w:r>
        <w:rPr>
          <w:rFonts w:ascii="Calibri" w:hAnsi="Calibri" w:cs="Calibri"/>
          <w:b/>
          <w:bCs/>
          <w:kern w:val="0"/>
          <w:sz w:val="22"/>
          <w:szCs w:val="22"/>
          <w:lang w:val="en"/>
        </w:rPr>
        <w:t xml:space="preserve"> confidence intervals.</w:t>
      </w:r>
      <w:del w:id="113" w:author="Brian Locke" w:date="2024-10-15T12:18:00Z" w16du:dateUtc="2024-10-15T18:18:00Z">
        <w:r w:rsidDel="006755F8">
          <w:rPr>
            <w:rFonts w:ascii="Calibri" w:hAnsi="Calibri" w:cs="Calibri"/>
            <w:b/>
            <w:bCs/>
            <w:kern w:val="0"/>
            <w:sz w:val="22"/>
            <w:szCs w:val="22"/>
            <w:lang w:val="en"/>
          </w:rPr>
          <w:delText xml:space="preserve">  Logisitic Regression</w:delText>
        </w:r>
      </w:del>
      <w:r>
        <w:rPr>
          <w:rFonts w:ascii="Calibri" w:hAnsi="Calibri" w:cs="Calibri"/>
          <w:b/>
          <w:bCs/>
          <w:kern w:val="0"/>
          <w:sz w:val="22"/>
          <w:szCs w:val="22"/>
          <w:lang w:val="en"/>
        </w:rPr>
        <w:t xml:space="preserve"> </w:t>
      </w:r>
    </w:p>
    <w:sectPr w:rsidR="00CE6C5E">
      <w:pgSz w:w="12240" w:h="15840"/>
      <w:pgMar w:top="1440" w:right="1440" w:bottom="1440" w:left="144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rian Locke" w:date="2024-10-15T10:38:00Z" w:initials="BL">
    <w:p w14:paraId="3DCBC678" w14:textId="77777777" w:rsidR="00C60DD9" w:rsidRDefault="00C60DD9" w:rsidP="00C60DD9">
      <w:r>
        <w:rPr>
          <w:rStyle w:val="CommentReference"/>
        </w:rPr>
        <w:annotationRef/>
      </w:r>
      <w:r>
        <w:rPr>
          <w:sz w:val="20"/>
          <w:szCs w:val="20"/>
        </w:rPr>
        <w:t xml:space="preserve">Mark can probably be senior author? Usually the person with the leading the 30,000 ft view thinking and logistics of the work. </w:t>
      </w:r>
    </w:p>
  </w:comment>
  <w:comment w:id="25" w:author="Brian Locke" w:date="2024-10-15T10:54:00Z" w:initials="BL">
    <w:p w14:paraId="47705617" w14:textId="77777777" w:rsidR="001A09B8" w:rsidRDefault="001A09B8" w:rsidP="001A09B8">
      <w:r>
        <w:rPr>
          <w:rStyle w:val="CommentReference"/>
        </w:rPr>
        <w:annotationRef/>
      </w:r>
      <w:r>
        <w:rPr>
          <w:sz w:val="20"/>
          <w:szCs w:val="20"/>
        </w:rPr>
        <w:t xml:space="preserve">I think y’all had a directional hypothesis right? as in: we hypothesized that among patients with an acute PE, patients with splenectomy would have more peripheral clots, a higher(or not?) clot burden, and a higher likelihood of chronic changes on their CT. </w:t>
      </w:r>
    </w:p>
  </w:comment>
  <w:comment w:id="31" w:author="Brian Locke" w:date="2024-10-15T10:55:00Z" w:initials="BL">
    <w:p w14:paraId="76661CE1" w14:textId="77777777" w:rsidR="001A09B8" w:rsidRDefault="001A09B8" w:rsidP="001A09B8">
      <w:r>
        <w:rPr>
          <w:rStyle w:val="CommentReference"/>
        </w:rPr>
        <w:annotationRef/>
      </w:r>
      <w:r>
        <w:rPr>
          <w:sz w:val="20"/>
          <w:szCs w:val="20"/>
        </w:rPr>
        <w:t>do you know exactly which hospitals these patient’s images came from? I think also OK to say Intermountain Health hospitals</w:t>
      </w:r>
    </w:p>
  </w:comment>
  <w:comment w:id="32" w:author="Brian Locke" w:date="2024-10-15T10:56:00Z" w:initials="BL">
    <w:p w14:paraId="064E3508" w14:textId="77777777" w:rsidR="001A09B8" w:rsidRDefault="001A09B8" w:rsidP="001A09B8">
      <w:r>
        <w:rPr>
          <w:rStyle w:val="CommentReference"/>
        </w:rPr>
        <w:annotationRef/>
      </w:r>
      <w:r>
        <w:rPr>
          <w:sz w:val="20"/>
          <w:szCs w:val="20"/>
        </w:rPr>
        <w:t>also need to say: was this all patients with hx of splenectomy during a certain time period? and were the comparators a random sample of patients from the same time period who did not have splenectomy?</w:t>
      </w:r>
    </w:p>
  </w:comment>
  <w:comment w:id="34" w:author="Brian Locke" w:date="2024-10-15T10:57:00Z" w:initials="BL">
    <w:p w14:paraId="3E2F13B0" w14:textId="77777777" w:rsidR="001A09B8" w:rsidRDefault="001A09B8" w:rsidP="001A09B8">
      <w:r>
        <w:rPr>
          <w:rStyle w:val="CommentReference"/>
        </w:rPr>
        <w:annotationRef/>
      </w:r>
      <w:r>
        <w:rPr>
          <w:sz w:val="20"/>
          <w:szCs w:val="20"/>
        </w:rPr>
        <w:t>index PE = first PE during the time period? (identified by diagnostic code?)</w:t>
      </w:r>
    </w:p>
  </w:comment>
  <w:comment w:id="38" w:author="Brian Locke" w:date="2024-10-15T10:58:00Z" w:initials="BL">
    <w:p w14:paraId="091BACBB" w14:textId="77777777" w:rsidR="009D3020" w:rsidRDefault="009D3020" w:rsidP="009D3020">
      <w:r>
        <w:rPr>
          <w:rStyle w:val="CommentReference"/>
        </w:rPr>
        <w:annotationRef/>
      </w:r>
      <w:r>
        <w:rPr>
          <w:sz w:val="20"/>
          <w:szCs w:val="20"/>
        </w:rPr>
        <w:t>at least as someone not as deep into the PE world, this might warrant a quick explanation: “(portion of subsegments occluded by the clot, with half credit to partial occlusions)” or soething similar</w:t>
      </w:r>
    </w:p>
  </w:comment>
  <w:comment w:id="50" w:author="Brian Locke" w:date="2024-10-15T12:09:00Z" w:initials="BL">
    <w:p w14:paraId="133908CC" w14:textId="77777777" w:rsidR="00163208" w:rsidRDefault="00163208" w:rsidP="00163208">
      <w:r>
        <w:rPr>
          <w:rStyle w:val="CommentReference"/>
        </w:rPr>
        <w:annotationRef/>
      </w:r>
      <w:r>
        <w:rPr>
          <w:sz w:val="20"/>
          <w:szCs w:val="20"/>
        </w:rPr>
        <w:t>whether Male or Female in an EHR corresponds to sex (biologic) or gender (social) is a tricky issue but we should be consistent either way - let me know if you want me to change the label for the figure</w:t>
      </w:r>
    </w:p>
  </w:comment>
  <w:comment w:id="52" w:author="Brian Locke" w:date="2024-10-15T11:00:00Z" w:initials="BL">
    <w:p w14:paraId="5EC6A875" w14:textId="788E6C14" w:rsidR="009D3020" w:rsidRDefault="009D3020" w:rsidP="009D3020">
      <w:r>
        <w:rPr>
          <w:rStyle w:val="CommentReference"/>
        </w:rPr>
        <w:annotationRef/>
      </w:r>
      <w:r>
        <w:rPr>
          <w:sz w:val="20"/>
          <w:szCs w:val="20"/>
        </w:rPr>
        <w:t>wouldn’t include this in the methods if not including in the results yet.</w:t>
      </w:r>
    </w:p>
  </w:comment>
  <w:comment w:id="72" w:author="Brian Locke" w:date="2024-10-15T12:05:00Z" w:initials="BL">
    <w:p w14:paraId="28316E01" w14:textId="77777777" w:rsidR="00163208" w:rsidRDefault="00163208" w:rsidP="00163208">
      <w:r>
        <w:rPr>
          <w:rStyle w:val="CommentReference"/>
        </w:rPr>
        <w:annotationRef/>
      </w:r>
      <w:r>
        <w:rPr>
          <w:sz w:val="20"/>
          <w:szCs w:val="20"/>
        </w:rPr>
        <w:t>I can swap the direction of these if you’d like - it might match the hypothesis better - so it’d be: patients with splenectomy had a higher odds of peripheral embolism (OR 1/.34… etc)</w:t>
      </w:r>
    </w:p>
  </w:comment>
  <w:comment w:id="103" w:author="Brian Locke" w:date="2024-10-15T12:13:00Z" w:initials="BL">
    <w:p w14:paraId="0D403AB4" w14:textId="77777777" w:rsidR="00163208" w:rsidRDefault="00163208" w:rsidP="00163208">
      <w:r>
        <w:rPr>
          <w:rStyle w:val="CommentReference"/>
        </w:rPr>
        <w:annotationRef/>
      </w:r>
      <w:r>
        <w:rPr>
          <w:sz w:val="20"/>
          <w:szCs w:val="20"/>
        </w:rPr>
        <w:t>I’m not sure I understand why more peripheral clot burden itself would imply a higher risk of CTEPH?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CBC678" w15:done="0"/>
  <w15:commentEx w15:paraId="47705617" w15:done="0"/>
  <w15:commentEx w15:paraId="76661CE1" w15:done="0"/>
  <w15:commentEx w15:paraId="064E3508" w15:paraIdParent="76661CE1" w15:done="0"/>
  <w15:commentEx w15:paraId="3E2F13B0" w15:done="0"/>
  <w15:commentEx w15:paraId="091BACBB" w15:done="0"/>
  <w15:commentEx w15:paraId="133908CC" w15:done="0"/>
  <w15:commentEx w15:paraId="5EC6A875" w15:done="0"/>
  <w15:commentEx w15:paraId="28316E01" w15:done="0"/>
  <w15:commentEx w15:paraId="0D403A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D53D06" w16cex:dateUtc="2024-10-15T16:38:00Z"/>
  <w16cex:commentExtensible w16cex:durableId="01015AC3" w16cex:dateUtc="2024-10-15T16:54:00Z"/>
  <w16cex:commentExtensible w16cex:durableId="050255B2" w16cex:dateUtc="2024-10-15T16:55:00Z"/>
  <w16cex:commentExtensible w16cex:durableId="4B6D0D25" w16cex:dateUtc="2024-10-15T16:56:00Z"/>
  <w16cex:commentExtensible w16cex:durableId="2027F18D" w16cex:dateUtc="2024-10-15T16:57:00Z"/>
  <w16cex:commentExtensible w16cex:durableId="35598AF1" w16cex:dateUtc="2024-10-15T16:58:00Z"/>
  <w16cex:commentExtensible w16cex:durableId="628894C8" w16cex:dateUtc="2024-10-15T18:09:00Z"/>
  <w16cex:commentExtensible w16cex:durableId="161C299A" w16cex:dateUtc="2024-10-15T17:00:00Z"/>
  <w16cex:commentExtensible w16cex:durableId="1C4BD6BF" w16cex:dateUtc="2024-10-15T18:05:00Z"/>
  <w16cex:commentExtensible w16cex:durableId="2D71F697" w16cex:dateUtc="2024-10-15T18: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CBC678" w16cid:durableId="52D53D06"/>
  <w16cid:commentId w16cid:paraId="47705617" w16cid:durableId="01015AC3"/>
  <w16cid:commentId w16cid:paraId="76661CE1" w16cid:durableId="050255B2"/>
  <w16cid:commentId w16cid:paraId="064E3508" w16cid:durableId="4B6D0D25"/>
  <w16cid:commentId w16cid:paraId="3E2F13B0" w16cid:durableId="2027F18D"/>
  <w16cid:commentId w16cid:paraId="091BACBB" w16cid:durableId="35598AF1"/>
  <w16cid:commentId w16cid:paraId="133908CC" w16cid:durableId="628894C8"/>
  <w16cid:commentId w16cid:paraId="5EC6A875" w16cid:durableId="161C299A"/>
  <w16cid:commentId w16cid:paraId="28316E01" w16cid:durableId="1C4BD6BF"/>
  <w16cid:commentId w16cid:paraId="0D403AB4" w16cid:durableId="2D71F69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rian Locke">
    <w15:presenceInfo w15:providerId="Windows Live" w15:userId="0f5bdfad153c6e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D9"/>
    <w:rsid w:val="00163208"/>
    <w:rsid w:val="001A09B8"/>
    <w:rsid w:val="006755F8"/>
    <w:rsid w:val="009D3020"/>
    <w:rsid w:val="00C60DD9"/>
    <w:rsid w:val="00CE6C5E"/>
    <w:rsid w:val="00E23B06"/>
    <w:rsid w:val="00E90205"/>
    <w:rsid w:val="00FA1F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B8BDFA"/>
  <w14:defaultImageDpi w14:val="0"/>
  <w15:docId w15:val="{4F03C5C2-3DCA-A44E-9DC0-D30377343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60DD9"/>
    <w:pPr>
      <w:spacing w:after="0" w:line="240" w:lineRule="auto"/>
    </w:pPr>
  </w:style>
  <w:style w:type="character" w:styleId="CommentReference">
    <w:name w:val="annotation reference"/>
    <w:basedOn w:val="DefaultParagraphFont"/>
    <w:uiPriority w:val="99"/>
    <w:semiHidden/>
    <w:unhideWhenUsed/>
    <w:rsid w:val="00C60DD9"/>
    <w:rPr>
      <w:sz w:val="16"/>
      <w:szCs w:val="16"/>
    </w:rPr>
  </w:style>
  <w:style w:type="paragraph" w:styleId="CommentText">
    <w:name w:val="annotation text"/>
    <w:basedOn w:val="Normal"/>
    <w:link w:val="CommentTextChar"/>
    <w:uiPriority w:val="99"/>
    <w:semiHidden/>
    <w:unhideWhenUsed/>
    <w:rsid w:val="00C60DD9"/>
    <w:pPr>
      <w:spacing w:line="240" w:lineRule="auto"/>
    </w:pPr>
    <w:rPr>
      <w:sz w:val="20"/>
      <w:szCs w:val="20"/>
    </w:rPr>
  </w:style>
  <w:style w:type="character" w:customStyle="1" w:styleId="CommentTextChar">
    <w:name w:val="Comment Text Char"/>
    <w:basedOn w:val="DefaultParagraphFont"/>
    <w:link w:val="CommentText"/>
    <w:uiPriority w:val="99"/>
    <w:semiHidden/>
    <w:rsid w:val="00C60DD9"/>
    <w:rPr>
      <w:sz w:val="20"/>
      <w:szCs w:val="20"/>
    </w:rPr>
  </w:style>
  <w:style w:type="paragraph" w:styleId="CommentSubject">
    <w:name w:val="annotation subject"/>
    <w:basedOn w:val="CommentText"/>
    <w:next w:val="CommentText"/>
    <w:link w:val="CommentSubjectChar"/>
    <w:uiPriority w:val="99"/>
    <w:semiHidden/>
    <w:unhideWhenUsed/>
    <w:rsid w:val="00C60DD9"/>
    <w:rPr>
      <w:b/>
      <w:bCs/>
    </w:rPr>
  </w:style>
  <w:style w:type="character" w:customStyle="1" w:styleId="CommentSubjectChar">
    <w:name w:val="Comment Subject Char"/>
    <w:basedOn w:val="CommentTextChar"/>
    <w:link w:val="CommentSubject"/>
    <w:uiPriority w:val="99"/>
    <w:semiHidden/>
    <w:rsid w:val="00C60D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webSettings" Target="webSettings.xml"/><Relationship Id="rId7" Type="http://schemas.microsoft.com/office/2018/08/relationships/commentsExtensible" Target="commentsExtensib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theme" Target="theme/theme1.xml"/><Relationship Id="rId5" Type="http://schemas.microsoft.com/office/2011/relationships/commentsExtended" Target="commentsExtended.xml"/><Relationship Id="rId10" Type="http://schemas.microsoft.com/office/2011/relationships/people" Target="people.xml"/><Relationship Id="rId4" Type="http://schemas.openxmlformats.org/officeDocument/2006/relationships/comments" Target="comment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2</Pages>
  <Words>690</Words>
  <Characters>3933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Brian Locke</cp:lastModifiedBy>
  <cp:revision>3</cp:revision>
  <dcterms:created xsi:type="dcterms:W3CDTF">2024-10-15T18:15:00Z</dcterms:created>
  <dcterms:modified xsi:type="dcterms:W3CDTF">2024-10-15T18:21:00Z</dcterms:modified>
</cp:coreProperties>
</file>